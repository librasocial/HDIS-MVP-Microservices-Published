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CED83D" w14:textId="6F2FCC11" w:rsidR="00E10281" w:rsidRDefault="00826D77">
      <w:pPr>
        <w:widowControl w:val="0"/>
        <w:pBdr>
          <w:top w:val="nil"/>
          <w:left w:val="nil"/>
          <w:bottom w:val="nil"/>
          <w:right w:val="nil"/>
          <w:between w:val="nil"/>
        </w:pBdr>
        <w:spacing w:line="276" w:lineRule="auto"/>
      </w:pPr>
      <w:r>
        <w:rPr>
          <w:rFonts w:ascii="Times New Roman" w:hAnsi="Times New Roman"/>
          <w:b/>
          <w:noProof/>
          <w:sz w:val="28"/>
        </w:rPr>
        <mc:AlternateContent>
          <mc:Choice Requires="wps">
            <w:drawing>
              <wp:anchor distT="0" distB="0" distL="114300" distR="114300" simplePos="0" relativeHeight="251670528" behindDoc="0" locked="0" layoutInCell="1" allowOverlap="1" wp14:anchorId="17B4ADC7" wp14:editId="474CFFC3">
                <wp:simplePos x="0" y="0"/>
                <wp:positionH relativeFrom="column">
                  <wp:posOffset>-940777</wp:posOffset>
                </wp:positionH>
                <wp:positionV relativeFrom="paragraph">
                  <wp:posOffset>-905608</wp:posOffset>
                </wp:positionV>
                <wp:extent cx="7605347" cy="1099039"/>
                <wp:effectExtent l="0" t="0" r="15240" b="19050"/>
                <wp:wrapNone/>
                <wp:docPr id="2" name="Rectangle 2"/>
                <wp:cNvGraphicFramePr/>
                <a:graphic xmlns:a="http://schemas.openxmlformats.org/drawingml/2006/main">
                  <a:graphicData uri="http://schemas.microsoft.com/office/word/2010/wordprocessingShape">
                    <wps:wsp>
                      <wps:cNvSpPr/>
                      <wps:spPr>
                        <a:xfrm>
                          <a:off x="0" y="0"/>
                          <a:ext cx="7605347" cy="1099039"/>
                        </a:xfrm>
                        <a:prstGeom prst="rect">
                          <a:avLst/>
                        </a:prstGeom>
                        <a:solidFill>
                          <a:srgbClr val="17AFB2"/>
                        </a:solidFill>
                        <a:ln>
                          <a:solidFill>
                            <a:srgbClr val="17AFB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29490F" id="Rectangle 2" o:spid="_x0000_s1026" style="position:absolute;margin-left:-74.1pt;margin-top:-71.3pt;width:598.85pt;height:86.5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" fillcolor="#17afb2" strokecolor="#17afb2" strokeweight="1pt"/>
            </w:pict>
          </mc:Fallback>
        </mc:AlternateContent>
      </w:r>
    </w:p>
    <w:p w14:paraId="667ED59C" w14:textId="0C40E617" w:rsidR="00645027" w:rsidRDefault="00826D77" w:rsidP="00826D77">
      <w:pPr>
        <w:spacing w:after="160" w:line="259" w:lineRule="auto"/>
        <w:jc w:val="center"/>
        <w:rPr>
          <w:rFonts w:ascii="Times New Roman" w:hAnsi="Times New Roman"/>
          <w:color w:val="FFFFFF"/>
          <w:sz w:val="72"/>
          <w:szCs w:val="72"/>
        </w:rPr>
      </w:pPr>
      <w:r>
        <w:rPr>
          <w:noProof/>
        </w:rPr>
        <mc:AlternateContent>
          <mc:Choice Requires="wps">
            <w:drawing>
              <wp:anchor distT="0" distB="0" distL="114300" distR="114300" simplePos="0" relativeHeight="251674624" behindDoc="0" locked="0" layoutInCell="1" allowOverlap="1" wp14:anchorId="30C7A5D2" wp14:editId="76313C3B">
                <wp:simplePos x="0" y="0"/>
                <wp:positionH relativeFrom="column">
                  <wp:posOffset>-940777</wp:posOffset>
                </wp:positionH>
                <wp:positionV relativeFrom="paragraph">
                  <wp:posOffset>1819422</wp:posOffset>
                </wp:positionV>
                <wp:extent cx="7604272" cy="87840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7604272" cy="878400"/>
                        </a:xfrm>
                        <a:prstGeom prst="rect">
                          <a:avLst/>
                        </a:prstGeom>
                        <a:noFill/>
                        <a:ln>
                          <a:noFill/>
                        </a:ln>
                      </wps:spPr>
                      <wps:txbx>
                        <w:txbxContent>
                          <w:p w14:paraId="782317C8" w14:textId="77777777" w:rsidR="00826D77" w:rsidRPr="00FD2761" w:rsidRDefault="00826D77" w:rsidP="00826D77">
                            <w:pPr>
                              <w:pageBreakBefore/>
                              <w:numPr>
                                <w:ilvl w:val="12"/>
                                <w:numId w:val="0"/>
                              </w:numPr>
                              <w:spacing w:line="360" w:lineRule="auto"/>
                              <w:ind w:left="1134" w:hanging="141"/>
                              <w:rPr>
                                <w:rFonts w:ascii="Times New Roman" w:hAnsi="Times New Roman"/>
                                <w:b/>
                                <w:noProof/>
                                <w:color w:val="FFFFFF" w:themeColor="background1"/>
                                <w:spacing w:val="10"/>
                                <w:sz w:val="36"/>
                                <w:szCs w:val="36"/>
                              </w:rPr>
                            </w:pPr>
                            <w:r w:rsidRPr="00FD2761">
                              <w:rPr>
                                <w:rFonts w:ascii="Times New Roman" w:hAnsi="Times New Roman"/>
                                <w:b/>
                                <w:noProof/>
                                <w:color w:val="FFFFFF" w:themeColor="background1"/>
                                <w:spacing w:val="10"/>
                                <w:sz w:val="36"/>
                                <w:szCs w:val="36"/>
                              </w:rPr>
                              <w:t xml:space="preserve">                             Microservice Specification</w:t>
                            </w:r>
                          </w:p>
                          <w:p w14:paraId="755452CE" w14:textId="0ADA4F41" w:rsidR="00826D77" w:rsidRPr="00FD2761" w:rsidRDefault="00826D77" w:rsidP="00826D77">
                            <w:pPr>
                              <w:pageBreakBefore/>
                              <w:numPr>
                                <w:ilvl w:val="12"/>
                                <w:numId w:val="0"/>
                              </w:numPr>
                              <w:spacing w:line="360" w:lineRule="auto"/>
                              <w:ind w:left="1134" w:hanging="141"/>
                              <w:rPr>
                                <w:rFonts w:ascii="Times New Roman" w:hAnsi="Times New Roman"/>
                                <w:b/>
                                <w:noProof/>
                                <w:color w:val="FFFFFF" w:themeColor="background1"/>
                                <w:spacing w:val="10"/>
                                <w:sz w:val="36"/>
                                <w:szCs w:val="36"/>
                              </w:rPr>
                            </w:pPr>
                            <w:r w:rsidRPr="00FD2761">
                              <w:rPr>
                                <w:rFonts w:ascii="Times New Roman" w:hAnsi="Times New Roman"/>
                                <w:b/>
                                <w:noProof/>
                                <w:color w:val="FFFFFF" w:themeColor="background1"/>
                                <w:spacing w:val="10"/>
                                <w:sz w:val="36"/>
                                <w:szCs w:val="36"/>
                              </w:rPr>
                              <w:t xml:space="preserve">                              </w:t>
                            </w:r>
                            <w:r>
                              <w:rPr>
                                <w:rFonts w:ascii="Times New Roman" w:hAnsi="Times New Roman"/>
                                <w:b/>
                                <w:noProof/>
                                <w:color w:val="FFFFFF" w:themeColor="background1"/>
                                <w:spacing w:val="10"/>
                                <w:sz w:val="36"/>
                                <w:szCs w:val="36"/>
                              </w:rPr>
                              <w:t xml:space="preserve">  </w:t>
                            </w:r>
                            <w:r w:rsidRPr="00FD2761">
                              <w:rPr>
                                <w:rFonts w:ascii="Times New Roman" w:hAnsi="Times New Roman"/>
                                <w:b/>
                                <w:noProof/>
                                <w:color w:val="FFFFFF" w:themeColor="background1"/>
                                <w:spacing w:val="10"/>
                                <w:sz w:val="36"/>
                                <w:szCs w:val="36"/>
                              </w:rPr>
                              <w:t xml:space="preserve">Consultation </w:t>
                            </w:r>
                            <w:r>
                              <w:rPr>
                                <w:rFonts w:ascii="Times New Roman" w:hAnsi="Times New Roman"/>
                                <w:b/>
                                <w:noProof/>
                                <w:color w:val="FFFFFF" w:themeColor="background1"/>
                                <w:spacing w:val="10"/>
                                <w:sz w:val="36"/>
                                <w:szCs w:val="36"/>
                              </w:rPr>
                              <w:t>‘Objective’</w:t>
                            </w:r>
                          </w:p>
                          <w:p w14:paraId="3EF9B27B" w14:textId="77777777" w:rsidR="00826D77" w:rsidRPr="00FD2761" w:rsidRDefault="00826D77" w:rsidP="00826D77">
                            <w:pPr>
                              <w:pageBreakBefore/>
                              <w:numPr>
                                <w:ilvl w:val="12"/>
                                <w:numId w:val="0"/>
                              </w:numPr>
                              <w:spacing w:line="360" w:lineRule="auto"/>
                              <w:ind w:left="1134" w:hanging="141"/>
                              <w:jc w:val="both"/>
                              <w:rPr>
                                <w:rFonts w:ascii="Times New Roman" w:hAnsi="Times New Roman"/>
                                <w:b/>
                                <w:noProof/>
                                <w:color w:val="FFFFFF" w:themeColor="background1"/>
                                <w:spacing w:val="10"/>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C7A5D2" id="_x0000_t202" coordsize="21600,21600" o:spt="202" path="m,l,21600r21600,l21600,xe">
                <v:stroke joinstyle="miter"/>
                <v:path gradientshapeok="t" o:connecttype="rect"/>
              </v:shapetype>
              <v:shape id="Text Box 25" o:spid="_x0000_s1026" type="#_x0000_t202" style="position:absolute;left:0;text-align:left;margin-left:-74.1pt;margin-top:143.25pt;width:598.75pt;height:69.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" filled="f" stroked="f">
                <v:textbox>
                  <w:txbxContent>
                    <w:p w14:paraId="782317C8" w14:textId="77777777" w:rsidR="00826D77" w:rsidRPr="00FD2761" w:rsidRDefault="00826D77" w:rsidP="00826D77">
                      <w:pPr>
                        <w:pageBreakBefore/>
                        <w:numPr>
                          <w:ilvl w:val="12"/>
                          <w:numId w:val="0"/>
                        </w:numPr>
                        <w:spacing w:line="360" w:lineRule="auto"/>
                        <w:ind w:left="1134" w:hanging="141"/>
                        <w:rPr>
                          <w:rFonts w:ascii="Times New Roman" w:hAnsi="Times New Roman"/>
                          <w:b/>
                          <w:noProof/>
                          <w:color w:val="FFFFFF" w:themeColor="background1"/>
                          <w:spacing w:val="10"/>
                          <w:sz w:val="36"/>
                          <w:szCs w:val="36"/>
                        </w:rPr>
                      </w:pPr>
                      <w:r w:rsidRPr="00FD2761">
                        <w:rPr>
                          <w:rFonts w:ascii="Times New Roman" w:hAnsi="Times New Roman"/>
                          <w:b/>
                          <w:noProof/>
                          <w:color w:val="FFFFFF" w:themeColor="background1"/>
                          <w:spacing w:val="10"/>
                          <w:sz w:val="36"/>
                          <w:szCs w:val="36"/>
                        </w:rPr>
                        <w:t xml:space="preserve">                             Microservice Specification</w:t>
                      </w:r>
                    </w:p>
                    <w:p w14:paraId="755452CE" w14:textId="0ADA4F41" w:rsidR="00826D77" w:rsidRPr="00FD2761" w:rsidRDefault="00826D77" w:rsidP="00826D77">
                      <w:pPr>
                        <w:pageBreakBefore/>
                        <w:numPr>
                          <w:ilvl w:val="12"/>
                          <w:numId w:val="0"/>
                        </w:numPr>
                        <w:spacing w:line="360" w:lineRule="auto"/>
                        <w:ind w:left="1134" w:hanging="141"/>
                        <w:rPr>
                          <w:rFonts w:ascii="Times New Roman" w:hAnsi="Times New Roman"/>
                          <w:b/>
                          <w:noProof/>
                          <w:color w:val="FFFFFF" w:themeColor="background1"/>
                          <w:spacing w:val="10"/>
                          <w:sz w:val="36"/>
                          <w:szCs w:val="36"/>
                        </w:rPr>
                      </w:pPr>
                      <w:r w:rsidRPr="00FD2761">
                        <w:rPr>
                          <w:rFonts w:ascii="Times New Roman" w:hAnsi="Times New Roman"/>
                          <w:b/>
                          <w:noProof/>
                          <w:color w:val="FFFFFF" w:themeColor="background1"/>
                          <w:spacing w:val="10"/>
                          <w:sz w:val="36"/>
                          <w:szCs w:val="36"/>
                        </w:rPr>
                        <w:t xml:space="preserve">                              </w:t>
                      </w:r>
                      <w:r>
                        <w:rPr>
                          <w:rFonts w:ascii="Times New Roman" w:hAnsi="Times New Roman"/>
                          <w:b/>
                          <w:noProof/>
                          <w:color w:val="FFFFFF" w:themeColor="background1"/>
                          <w:spacing w:val="10"/>
                          <w:sz w:val="36"/>
                          <w:szCs w:val="36"/>
                        </w:rPr>
                        <w:t xml:space="preserve">  </w:t>
                      </w:r>
                      <w:r w:rsidRPr="00FD2761">
                        <w:rPr>
                          <w:rFonts w:ascii="Times New Roman" w:hAnsi="Times New Roman"/>
                          <w:b/>
                          <w:noProof/>
                          <w:color w:val="FFFFFF" w:themeColor="background1"/>
                          <w:spacing w:val="10"/>
                          <w:sz w:val="36"/>
                          <w:szCs w:val="36"/>
                        </w:rPr>
                        <w:t xml:space="preserve">Consultation </w:t>
                      </w:r>
                      <w:r>
                        <w:rPr>
                          <w:rFonts w:ascii="Times New Roman" w:hAnsi="Times New Roman"/>
                          <w:b/>
                          <w:noProof/>
                          <w:color w:val="FFFFFF" w:themeColor="background1"/>
                          <w:spacing w:val="10"/>
                          <w:sz w:val="36"/>
                          <w:szCs w:val="36"/>
                        </w:rPr>
                        <w:t>‘Objective’</w:t>
                      </w:r>
                    </w:p>
                    <w:p w14:paraId="3EF9B27B" w14:textId="77777777" w:rsidR="00826D77" w:rsidRPr="00FD2761" w:rsidRDefault="00826D77" w:rsidP="00826D77">
                      <w:pPr>
                        <w:pageBreakBefore/>
                        <w:numPr>
                          <w:ilvl w:val="12"/>
                          <w:numId w:val="0"/>
                        </w:numPr>
                        <w:spacing w:line="360" w:lineRule="auto"/>
                        <w:ind w:left="1134" w:hanging="141"/>
                        <w:jc w:val="both"/>
                        <w:rPr>
                          <w:rFonts w:ascii="Times New Roman" w:hAnsi="Times New Roman"/>
                          <w:b/>
                          <w:noProof/>
                          <w:color w:val="FFFFFF" w:themeColor="background1"/>
                          <w:spacing w:val="10"/>
                          <w:sz w:val="48"/>
                          <w:szCs w:val="48"/>
                        </w:rPr>
                      </w:pPr>
                    </w:p>
                  </w:txbxContent>
                </v:textbox>
              </v:shape>
            </w:pict>
          </mc:Fallback>
        </mc:AlternateContent>
      </w:r>
      <w:r w:rsidRPr="00590E17">
        <w:rPr>
          <w:rFonts w:ascii="Times New Roman" w:hAnsi="Times New Roman"/>
          <w:noProof/>
        </w:rPr>
        <w:drawing>
          <wp:anchor distT="0" distB="0" distL="114300" distR="114300" simplePos="0" relativeHeight="251672576" behindDoc="1" locked="0" layoutInCell="1" allowOverlap="1" wp14:anchorId="2CDC646E" wp14:editId="34F7A049">
            <wp:simplePos x="0" y="0"/>
            <wp:positionH relativeFrom="column">
              <wp:posOffset>-940435</wp:posOffset>
            </wp:positionH>
            <wp:positionV relativeFrom="paragraph">
              <wp:posOffset>1821229</wp:posOffset>
            </wp:positionV>
            <wp:extent cx="7612237" cy="7817631"/>
            <wp:effectExtent l="0" t="0" r="0" b="0"/>
            <wp:wrapNone/>
            <wp:docPr id="18" name="Picture 0" descr="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pic:cNvPicPr/>
                  </pic:nvPicPr>
                  <pic:blipFill rotWithShape="1">
                    <a:blip r:embed="rId8"/>
                    <a:srcRect t="38341" b="-1"/>
                    <a:stretch/>
                  </pic:blipFill>
                  <pic:spPr bwMode="auto">
                    <a:xfrm>
                      <a:off x="0" y="0"/>
                      <a:ext cx="7612237" cy="7817631"/>
                    </a:xfrm>
                    <a:prstGeom prst="rect">
                      <a:avLst/>
                    </a:prstGeom>
                    <a:solidFill>
                      <a:srgbClr val="00B0F0"/>
                    </a:solid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inline distT="0" distB="0" distL="0" distR="0" wp14:anchorId="21C2A0FD" wp14:editId="42A6CF4B">
            <wp:extent cx="4407384" cy="1578610"/>
            <wp:effectExtent l="0" t="0" r="0" b="0"/>
            <wp:docPr id="12" name="Picture 12"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BEBA8EAE-BF5A-486C-A8C5-ECC9F3942E4B}">
                          <a14:imgProps xmlns:a14="http://schemas.microsoft.com/office/drawing/2010/main">
                            <a14:imgLayer r:embed="rId10">
                              <a14:imgEffect>
                                <a14:sharpenSoften amount="16000"/>
                              </a14:imgEffect>
                            </a14:imgLayer>
                          </a14:imgProps>
                        </a:ext>
                      </a:extLst>
                    </a:blip>
                    <a:stretch>
                      <a:fillRect/>
                    </a:stretch>
                  </pic:blipFill>
                  <pic:spPr>
                    <a:xfrm>
                      <a:off x="0" y="0"/>
                      <a:ext cx="4497245" cy="1610796"/>
                    </a:xfrm>
                    <a:prstGeom prst="rect">
                      <a:avLst/>
                    </a:prstGeom>
                  </pic:spPr>
                </pic:pic>
              </a:graphicData>
            </a:graphic>
          </wp:inline>
        </w:drawing>
      </w:r>
      <w:r w:rsidR="00F43FB6">
        <w:rPr>
          <w:noProof/>
        </w:rPr>
        <mc:AlternateContent>
          <mc:Choice Requires="wps">
            <w:drawing>
              <wp:anchor distT="0" distB="0" distL="114300" distR="114300" simplePos="0" relativeHeight="251659264" behindDoc="0" locked="0" layoutInCell="1" hidden="0" allowOverlap="1" wp14:anchorId="4F9CCD36" wp14:editId="1E495D86">
                <wp:simplePos x="0" y="0"/>
                <wp:positionH relativeFrom="page">
                  <wp:align>center</wp:align>
                </wp:positionH>
                <wp:positionV relativeFrom="margin">
                  <wp:align>bottom</wp:align>
                </wp:positionV>
                <wp:extent cx="6623685" cy="149225"/>
                <wp:effectExtent l="0" t="0" r="0" b="0"/>
                <wp:wrapSquare wrapText="bothSides" distT="0" distB="0" distL="114300" distR="114300"/>
                <wp:docPr id="30" name="Freeform: Shape 30"/>
                <wp:cNvGraphicFramePr/>
                <a:graphic xmlns:a="http://schemas.openxmlformats.org/drawingml/2006/main">
                  <a:graphicData uri="http://schemas.microsoft.com/office/word/2010/wordprocessingShape">
                    <wps:wsp>
                      <wps:cNvSpPr/>
                      <wps:spPr>
                        <a:xfrm>
                          <a:off x="2038920" y="3710150"/>
                          <a:ext cx="6614160" cy="139700"/>
                        </a:xfrm>
                        <a:custGeom>
                          <a:avLst/>
                          <a:gdLst/>
                          <a:ahLst/>
                          <a:cxnLst/>
                          <a:rect l="l" t="t" r="r" b="b"/>
                          <a:pathLst>
                            <a:path w="6614160" h="139700" extrusionOk="0">
                              <a:moveTo>
                                <a:pt x="0" y="0"/>
                              </a:moveTo>
                              <a:lnTo>
                                <a:pt x="0" y="139700"/>
                              </a:lnTo>
                              <a:lnTo>
                                <a:pt x="6614160" y="139700"/>
                              </a:lnTo>
                              <a:lnTo>
                                <a:pt x="6614160" y="0"/>
                              </a:lnTo>
                              <a:close/>
                            </a:path>
                          </a:pathLst>
                        </a:custGeom>
                        <a:noFill/>
                        <a:ln>
                          <a:noFill/>
                        </a:ln>
                      </wps:spPr>
                      <wps:txbx>
                        <w:txbxContent>
                          <w:p w14:paraId="0759391B" w14:textId="77777777" w:rsidR="005808B8" w:rsidRDefault="005808B8">
                            <w:pPr>
                              <w:textDirection w:val="btLr"/>
                            </w:pPr>
                            <w:r>
                              <w:rPr>
                                <w:rFonts w:eastAsia="Arial" w:cs="Arial"/>
                                <w:smallCaps/>
                                <w:color w:val="7F7F7F"/>
                                <w:sz w:val="18"/>
                              </w:rPr>
                              <w:t>ACCESS HEALTH INTERNATIONAL </w:t>
                            </w:r>
                            <w:r>
                              <w:rPr>
                                <w:rFonts w:eastAsia="Arial" w:cs="Arial"/>
                                <w:color w:val="7F7F7F"/>
                                <w:sz w:val="18"/>
                              </w:rPr>
                              <w:t>|</w:t>
                            </w:r>
                          </w:p>
                        </w:txbxContent>
                      </wps:txbx>
                      <wps:bodyPr spcFirstLastPara="1" wrap="square" lIns="88900" tIns="38100" rIns="88900" bIns="38100" anchor="b" anchorCtr="0">
                        <a:noAutofit/>
                      </wps:bodyPr>
                    </wps:wsp>
                  </a:graphicData>
                </a:graphic>
              </wp:anchor>
            </w:drawing>
          </mc:Choice>
          <mc:Fallback>
            <w:pict>
              <v:shape w14:anchorId="4F9CCD36" id="Freeform: Shape 30" o:spid="_x0000_s1027" style="position:absolute;left:0;text-align:left;margin-left:0;margin-top:0;width:521.55pt;height:11.75pt;z-index:251659264;visibility:visible;mso-wrap-style:square;mso-wrap-distance-left:9pt;mso-wrap-distance-top:0;mso-wrap-distance-right:9pt;mso-wrap-distance-bottom:0;mso-position-horizontal:center;mso-position-horizontal-relative:page;mso-position-vertical:bottom;mso-position-vertical-relative:margin;v-text-anchor:bottom" coordsize="6614160,13970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" adj="-11796480,,5400" path="m,l,139700r6614160,l6614160,,,xe" filled="f" stroked="f">
                <v:stroke joinstyle="miter"/>
                <v:formulas/>
                <v:path arrowok="t" o:extrusionok="f" o:connecttype="custom" textboxrect="0,0,6614160,139700"/>
                <v:textbox inset="7pt,3pt,7pt,3pt">
                  <w:txbxContent>
                    <w:p w14:paraId="0759391B" w14:textId="77777777" w:rsidR="005808B8" w:rsidRDefault="005808B8">
                      <w:pPr>
                        <w:textDirection w:val="btLr"/>
                      </w:pPr>
                      <w:r>
                        <w:rPr>
                          <w:rFonts w:eastAsia="Arial" w:cs="Arial"/>
                          <w:smallCaps/>
                          <w:color w:val="7F7F7F"/>
                          <w:sz w:val="18"/>
                        </w:rPr>
                        <w:t>ACCESS HEALTH INTERNATIONAL </w:t>
                      </w:r>
                      <w:r>
                        <w:rPr>
                          <w:rFonts w:eastAsia="Arial" w:cs="Arial"/>
                          <w:color w:val="7F7F7F"/>
                          <w:sz w:val="18"/>
                        </w:rPr>
                        <w:t>|</w:t>
                      </w:r>
                    </w:p>
                  </w:txbxContent>
                </v:textbox>
                <w10:wrap type="square" anchorx="page" anchory="margin"/>
              </v:shape>
            </w:pict>
          </mc:Fallback>
        </mc:AlternateContent>
      </w:r>
    </w:p>
    <w:p w14:paraId="606DFA3E" w14:textId="7D7A22D8" w:rsidR="00645027" w:rsidRPr="00645027" w:rsidRDefault="00645027" w:rsidP="00645027"/>
    <w:p w14:paraId="2B4C09BB" w14:textId="127EAFA9" w:rsidR="00645027" w:rsidRPr="00645027" w:rsidRDefault="00645027" w:rsidP="00645027"/>
    <w:p w14:paraId="62251539" w14:textId="4718301B" w:rsidR="00645027" w:rsidRPr="00645027" w:rsidRDefault="00645027" w:rsidP="00645027"/>
    <w:p w14:paraId="3957DDCA" w14:textId="3220C395" w:rsidR="00645027" w:rsidRPr="00645027" w:rsidRDefault="00645027" w:rsidP="00645027"/>
    <w:p w14:paraId="28AA16EE" w14:textId="22C8305D" w:rsidR="00645027" w:rsidRPr="00645027" w:rsidRDefault="00645027" w:rsidP="00645027"/>
    <w:p w14:paraId="1811218C" w14:textId="35FF9B89" w:rsidR="00645027" w:rsidRPr="00645027" w:rsidRDefault="00645027" w:rsidP="00645027"/>
    <w:p w14:paraId="1F3C1C74" w14:textId="7CD05A66" w:rsidR="00645027" w:rsidRDefault="00645027" w:rsidP="00295E20">
      <w:pPr>
        <w:spacing w:after="160" w:line="259" w:lineRule="auto"/>
        <w:rPr>
          <w:rFonts w:ascii="Times New Roman" w:hAnsi="Times New Roman"/>
          <w:color w:val="FFFFFF"/>
          <w:sz w:val="72"/>
          <w:szCs w:val="72"/>
        </w:rPr>
      </w:pPr>
    </w:p>
    <w:p w14:paraId="7B07134B" w14:textId="6AB1D008" w:rsidR="00E10281" w:rsidRPr="00295E20" w:rsidRDefault="00F43FB6" w:rsidP="00295E20">
      <w:pPr>
        <w:spacing w:after="160" w:line="259" w:lineRule="auto"/>
        <w:rPr>
          <w:rFonts w:ascii="Times New Roman" w:hAnsi="Times New Roman"/>
          <w:b/>
          <w:sz w:val="28"/>
          <w:szCs w:val="28"/>
        </w:rPr>
      </w:pPr>
      <w:r w:rsidRPr="00645027">
        <w:br w:type="page"/>
      </w:r>
      <w:r>
        <w:rPr>
          <w:rFonts w:ascii="Times New Roman" w:hAnsi="Times New Roman"/>
          <w:b/>
          <w:sz w:val="28"/>
          <w:szCs w:val="28"/>
        </w:rPr>
        <w:lastRenderedPageBreak/>
        <w:t>Statement of Confidentiality</w:t>
      </w:r>
    </w:p>
    <w:p w14:paraId="597C1A1B" w14:textId="77777777" w:rsidR="00E10281" w:rsidRDefault="00E10281">
      <w:pPr>
        <w:spacing w:line="360" w:lineRule="auto"/>
        <w:jc w:val="both"/>
        <w:rPr>
          <w:rFonts w:ascii="Times New Roman" w:hAnsi="Times New Roman"/>
          <w:b/>
          <w:sz w:val="10"/>
          <w:szCs w:val="10"/>
        </w:rPr>
      </w:pPr>
    </w:p>
    <w:p w14:paraId="09027360" w14:textId="77777777" w:rsidR="00E10281" w:rsidRDefault="00E10281">
      <w:pPr>
        <w:spacing w:line="360" w:lineRule="auto"/>
        <w:jc w:val="both"/>
        <w:rPr>
          <w:rFonts w:ascii="Times New Roman" w:hAnsi="Times New Roman"/>
        </w:rPr>
      </w:pPr>
      <w:bookmarkStart w:id="0" w:name="_heading=h.gjdgxs" w:colFirst="0" w:colLast="0"/>
      <w:bookmarkEnd w:id="0"/>
    </w:p>
    <w:tbl>
      <w:tblPr>
        <w:tblStyle w:val="a"/>
        <w:tblW w:w="900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001"/>
      </w:tblGrid>
      <w:tr w:rsidR="00E10281" w14:paraId="58B8EDC0" w14:textId="77777777">
        <w:trPr>
          <w:trHeight w:val="1678"/>
        </w:trPr>
        <w:tc>
          <w:tcPr>
            <w:tcW w:w="9001" w:type="dxa"/>
          </w:tcPr>
          <w:p w14:paraId="3E10DD20" w14:textId="77777777" w:rsidR="00E10281" w:rsidRDefault="00F43FB6">
            <w:pPr>
              <w:spacing w:after="240"/>
              <w:jc w:val="both"/>
              <w:rPr>
                <w:rFonts w:ascii="Times New Roman" w:hAnsi="Times New Roman"/>
                <w:color w:val="000000"/>
              </w:rPr>
            </w:pPr>
            <w:r>
              <w:rPr>
                <w:rFonts w:ascii="Symbol" w:eastAsia="Symbol" w:hAnsi="Symbol" w:cs="Symbol"/>
                <w:color w:val="000000"/>
              </w:rPr>
              <w:t>©</w:t>
            </w:r>
            <w:r>
              <w:rPr>
                <w:rFonts w:ascii="Times New Roman" w:hAnsi="Times New Roman"/>
                <w:color w:val="000000"/>
              </w:rPr>
              <w:t xml:space="preserve"> Access Health International.</w:t>
            </w:r>
          </w:p>
          <w:p w14:paraId="27FFF7C2" w14:textId="77777777" w:rsidR="00E10281" w:rsidRDefault="00F43FB6">
            <w:pPr>
              <w:spacing w:after="240"/>
              <w:jc w:val="both"/>
              <w:rPr>
                <w:rFonts w:ascii="Times New Roman" w:hAnsi="Times New Roman"/>
                <w:color w:val="000000"/>
              </w:rPr>
            </w:pPr>
            <w:r>
              <w:rPr>
                <w:rFonts w:ascii="Times New Roman" w:hAnsi="Times New Roman"/>
                <w:color w:val="000000"/>
              </w:rPr>
              <w:t xml:space="preserve">This is a controlled document. Unauthorized access, copying, replication or usage for a purpose other than for which it is intended, are prohibited. </w:t>
            </w:r>
          </w:p>
          <w:p w14:paraId="21D08CDE" w14:textId="77777777" w:rsidR="00E10281" w:rsidRDefault="00F43FB6">
            <w:pPr>
              <w:spacing w:after="240"/>
              <w:jc w:val="both"/>
              <w:rPr>
                <w:rFonts w:ascii="Times New Roman" w:hAnsi="Times New Roman"/>
                <w:color w:val="000000"/>
              </w:rPr>
            </w:pPr>
            <w:r>
              <w:rPr>
                <w:rFonts w:ascii="Times New Roman" w:hAnsi="Times New Roman"/>
                <w:color w:val="000000"/>
              </w:rPr>
              <w:t>All trademarks that appear in the document have been used for identification purposes only and belong to their respective companies.</w:t>
            </w:r>
          </w:p>
        </w:tc>
      </w:tr>
    </w:tbl>
    <w:p w14:paraId="4985B511" w14:textId="77777777" w:rsidR="00E10281" w:rsidRDefault="00E10281">
      <w:pPr>
        <w:spacing w:after="160" w:line="259" w:lineRule="auto"/>
        <w:rPr>
          <w:rFonts w:ascii="Calibri" w:eastAsia="Calibri" w:hAnsi="Calibri" w:cs="Calibri"/>
          <w:color w:val="FFFFFF"/>
          <w:sz w:val="18"/>
          <w:szCs w:val="18"/>
        </w:rPr>
      </w:pPr>
    </w:p>
    <w:p w14:paraId="2980309B" w14:textId="77777777" w:rsidR="00E10281" w:rsidRDefault="00E10281">
      <w:pPr>
        <w:spacing w:after="160" w:line="259" w:lineRule="auto"/>
        <w:rPr>
          <w:rFonts w:ascii="Calibri" w:eastAsia="Calibri" w:hAnsi="Calibri" w:cs="Calibri"/>
          <w:color w:val="FFFFFF"/>
          <w:sz w:val="18"/>
          <w:szCs w:val="18"/>
        </w:rPr>
      </w:pPr>
    </w:p>
    <w:p w14:paraId="35D58592" w14:textId="77777777" w:rsidR="00E10281" w:rsidRDefault="00E10281">
      <w:pPr>
        <w:spacing w:after="160" w:line="259" w:lineRule="auto"/>
        <w:rPr>
          <w:rFonts w:ascii="Calibri" w:eastAsia="Calibri" w:hAnsi="Calibri" w:cs="Calibri"/>
          <w:color w:val="FFFFFF"/>
          <w:sz w:val="18"/>
          <w:szCs w:val="18"/>
        </w:rPr>
      </w:pPr>
    </w:p>
    <w:p w14:paraId="5B721505" w14:textId="77777777" w:rsidR="00E10281" w:rsidRDefault="00E10281">
      <w:pPr>
        <w:spacing w:after="160" w:line="259" w:lineRule="auto"/>
        <w:rPr>
          <w:rFonts w:ascii="Calibri" w:eastAsia="Calibri" w:hAnsi="Calibri" w:cs="Calibri"/>
          <w:color w:val="FFFFFF"/>
          <w:sz w:val="18"/>
          <w:szCs w:val="18"/>
        </w:rPr>
      </w:pPr>
    </w:p>
    <w:p w14:paraId="429D38A2" w14:textId="77777777" w:rsidR="00E10281" w:rsidRDefault="00E10281">
      <w:pPr>
        <w:spacing w:after="160" w:line="259" w:lineRule="auto"/>
        <w:rPr>
          <w:rFonts w:ascii="Calibri" w:eastAsia="Calibri" w:hAnsi="Calibri" w:cs="Calibri"/>
          <w:color w:val="FFFFFF"/>
          <w:sz w:val="18"/>
          <w:szCs w:val="18"/>
        </w:rPr>
      </w:pPr>
    </w:p>
    <w:p w14:paraId="24927432" w14:textId="77777777" w:rsidR="00E10281" w:rsidRDefault="00E10281">
      <w:pPr>
        <w:spacing w:after="160" w:line="259" w:lineRule="auto"/>
        <w:rPr>
          <w:rFonts w:ascii="Calibri" w:eastAsia="Calibri" w:hAnsi="Calibri" w:cs="Calibri"/>
          <w:color w:val="FFFFFF"/>
          <w:sz w:val="18"/>
          <w:szCs w:val="18"/>
        </w:rPr>
      </w:pPr>
    </w:p>
    <w:p w14:paraId="218077BC" w14:textId="77777777" w:rsidR="00E10281" w:rsidRDefault="00E10281">
      <w:pPr>
        <w:spacing w:after="160" w:line="259" w:lineRule="auto"/>
        <w:rPr>
          <w:rFonts w:ascii="Calibri" w:eastAsia="Calibri" w:hAnsi="Calibri" w:cs="Calibri"/>
          <w:color w:val="FFFFFF"/>
          <w:sz w:val="18"/>
          <w:szCs w:val="18"/>
        </w:rPr>
      </w:pPr>
    </w:p>
    <w:p w14:paraId="587E2B68" w14:textId="77777777" w:rsidR="00E10281" w:rsidRDefault="00E10281">
      <w:pPr>
        <w:spacing w:after="160" w:line="259" w:lineRule="auto"/>
        <w:rPr>
          <w:rFonts w:ascii="Calibri" w:eastAsia="Calibri" w:hAnsi="Calibri" w:cs="Calibri"/>
          <w:color w:val="FFFFFF"/>
          <w:sz w:val="18"/>
          <w:szCs w:val="18"/>
        </w:rPr>
      </w:pPr>
    </w:p>
    <w:p w14:paraId="7B5412E3" w14:textId="77777777" w:rsidR="00E10281" w:rsidRDefault="00E10281">
      <w:pPr>
        <w:spacing w:after="160" w:line="259" w:lineRule="auto"/>
        <w:rPr>
          <w:rFonts w:ascii="Calibri" w:eastAsia="Calibri" w:hAnsi="Calibri" w:cs="Calibri"/>
          <w:color w:val="FFFFFF"/>
          <w:sz w:val="18"/>
          <w:szCs w:val="18"/>
        </w:rPr>
      </w:pPr>
    </w:p>
    <w:p w14:paraId="6365940F" w14:textId="77777777" w:rsidR="00E10281" w:rsidRDefault="00E10281">
      <w:pPr>
        <w:spacing w:after="160" w:line="259" w:lineRule="auto"/>
        <w:rPr>
          <w:rFonts w:ascii="Calibri" w:eastAsia="Calibri" w:hAnsi="Calibri" w:cs="Calibri"/>
          <w:color w:val="FFFFFF"/>
          <w:sz w:val="18"/>
          <w:szCs w:val="18"/>
        </w:rPr>
      </w:pPr>
    </w:p>
    <w:p w14:paraId="4AEDFE8E" w14:textId="77777777" w:rsidR="00E10281" w:rsidRDefault="00E10281">
      <w:pPr>
        <w:spacing w:after="160" w:line="259" w:lineRule="auto"/>
        <w:rPr>
          <w:rFonts w:ascii="Calibri" w:eastAsia="Calibri" w:hAnsi="Calibri" w:cs="Calibri"/>
          <w:color w:val="FFFFFF"/>
          <w:sz w:val="18"/>
          <w:szCs w:val="18"/>
        </w:rPr>
      </w:pPr>
    </w:p>
    <w:p w14:paraId="274B7823" w14:textId="77777777" w:rsidR="00E10281" w:rsidRDefault="00E10281">
      <w:pPr>
        <w:spacing w:after="160" w:line="259" w:lineRule="auto"/>
        <w:rPr>
          <w:rFonts w:ascii="Calibri" w:eastAsia="Calibri" w:hAnsi="Calibri" w:cs="Calibri"/>
          <w:color w:val="FFFFFF"/>
          <w:sz w:val="18"/>
          <w:szCs w:val="18"/>
        </w:rPr>
      </w:pPr>
    </w:p>
    <w:p w14:paraId="154C956F" w14:textId="77777777" w:rsidR="00E10281" w:rsidRDefault="00E10281">
      <w:pPr>
        <w:spacing w:after="160" w:line="259" w:lineRule="auto"/>
        <w:rPr>
          <w:rFonts w:ascii="Calibri" w:eastAsia="Calibri" w:hAnsi="Calibri" w:cs="Calibri"/>
          <w:color w:val="FFFFFF"/>
          <w:sz w:val="18"/>
          <w:szCs w:val="18"/>
        </w:rPr>
      </w:pPr>
    </w:p>
    <w:p w14:paraId="360D7813" w14:textId="77777777" w:rsidR="00E10281" w:rsidRDefault="00E10281">
      <w:pPr>
        <w:spacing w:after="160" w:line="259" w:lineRule="auto"/>
        <w:rPr>
          <w:rFonts w:ascii="Calibri" w:eastAsia="Calibri" w:hAnsi="Calibri" w:cs="Calibri"/>
          <w:color w:val="FFFFFF"/>
          <w:sz w:val="18"/>
          <w:szCs w:val="18"/>
        </w:rPr>
      </w:pPr>
    </w:p>
    <w:p w14:paraId="3DC445F2" w14:textId="77777777" w:rsidR="00E10281" w:rsidRDefault="00E10281">
      <w:pPr>
        <w:spacing w:after="160" w:line="259" w:lineRule="auto"/>
        <w:rPr>
          <w:rFonts w:ascii="Calibri" w:eastAsia="Calibri" w:hAnsi="Calibri" w:cs="Calibri"/>
          <w:color w:val="FFFFFF"/>
          <w:sz w:val="18"/>
          <w:szCs w:val="18"/>
        </w:rPr>
      </w:pPr>
    </w:p>
    <w:p w14:paraId="2DBC34F9" w14:textId="77777777" w:rsidR="00E10281" w:rsidRDefault="00E10281">
      <w:pPr>
        <w:spacing w:after="160" w:line="259" w:lineRule="auto"/>
        <w:rPr>
          <w:rFonts w:ascii="Calibri" w:eastAsia="Calibri" w:hAnsi="Calibri" w:cs="Calibri"/>
          <w:color w:val="FFFFFF"/>
          <w:sz w:val="18"/>
          <w:szCs w:val="18"/>
        </w:rPr>
      </w:pPr>
    </w:p>
    <w:p w14:paraId="2849090E" w14:textId="77777777" w:rsidR="00E10281" w:rsidRDefault="00E10281">
      <w:pPr>
        <w:spacing w:after="160" w:line="259" w:lineRule="auto"/>
        <w:rPr>
          <w:rFonts w:ascii="Calibri" w:eastAsia="Calibri" w:hAnsi="Calibri" w:cs="Calibri"/>
          <w:color w:val="FFFFFF"/>
          <w:sz w:val="18"/>
          <w:szCs w:val="18"/>
        </w:rPr>
      </w:pPr>
    </w:p>
    <w:p w14:paraId="14ED1456" w14:textId="77777777" w:rsidR="00E10281" w:rsidRDefault="00E10281">
      <w:pPr>
        <w:spacing w:after="160" w:line="259" w:lineRule="auto"/>
        <w:rPr>
          <w:rFonts w:ascii="Calibri" w:eastAsia="Calibri" w:hAnsi="Calibri" w:cs="Calibri"/>
          <w:color w:val="FFFFFF"/>
          <w:sz w:val="18"/>
          <w:szCs w:val="18"/>
        </w:rPr>
      </w:pPr>
    </w:p>
    <w:p w14:paraId="6631EE33" w14:textId="77777777" w:rsidR="00E10281" w:rsidRDefault="00E10281">
      <w:pPr>
        <w:spacing w:after="160" w:line="259" w:lineRule="auto"/>
        <w:rPr>
          <w:rFonts w:ascii="Calibri" w:eastAsia="Calibri" w:hAnsi="Calibri" w:cs="Calibri"/>
          <w:color w:val="FFFFFF"/>
          <w:sz w:val="18"/>
          <w:szCs w:val="18"/>
        </w:rPr>
      </w:pPr>
    </w:p>
    <w:p w14:paraId="248BF4E5" w14:textId="77777777" w:rsidR="00E10281" w:rsidRDefault="00E10281">
      <w:pPr>
        <w:spacing w:after="160" w:line="259" w:lineRule="auto"/>
        <w:rPr>
          <w:rFonts w:ascii="Calibri" w:eastAsia="Calibri" w:hAnsi="Calibri" w:cs="Calibri"/>
          <w:color w:val="FFFFFF"/>
          <w:sz w:val="18"/>
          <w:szCs w:val="18"/>
        </w:rPr>
      </w:pPr>
    </w:p>
    <w:p w14:paraId="283EAAEB" w14:textId="77777777" w:rsidR="00E10281" w:rsidRDefault="00E10281">
      <w:pPr>
        <w:spacing w:after="160" w:line="259" w:lineRule="auto"/>
        <w:rPr>
          <w:rFonts w:ascii="Calibri" w:eastAsia="Calibri" w:hAnsi="Calibri" w:cs="Calibri"/>
          <w:color w:val="FFFFFF"/>
          <w:sz w:val="18"/>
          <w:szCs w:val="18"/>
        </w:rPr>
      </w:pPr>
    </w:p>
    <w:p w14:paraId="072FB5EB" w14:textId="77777777" w:rsidR="00E10281" w:rsidRDefault="00E10281">
      <w:pPr>
        <w:spacing w:after="160" w:line="259" w:lineRule="auto"/>
        <w:rPr>
          <w:rFonts w:ascii="Calibri" w:eastAsia="Calibri" w:hAnsi="Calibri" w:cs="Calibri"/>
          <w:color w:val="FFFFFF"/>
          <w:sz w:val="18"/>
          <w:szCs w:val="18"/>
        </w:rPr>
      </w:pPr>
    </w:p>
    <w:p w14:paraId="4C62A2DB" w14:textId="77777777" w:rsidR="00E10281" w:rsidRDefault="00E10281">
      <w:pPr>
        <w:spacing w:after="160" w:line="259" w:lineRule="auto"/>
        <w:rPr>
          <w:rFonts w:ascii="Calibri" w:eastAsia="Calibri" w:hAnsi="Calibri" w:cs="Calibri"/>
          <w:color w:val="FFFFFF"/>
          <w:sz w:val="18"/>
          <w:szCs w:val="18"/>
        </w:rPr>
      </w:pPr>
    </w:p>
    <w:p w14:paraId="7F0E8505" w14:textId="77777777" w:rsidR="00E10281" w:rsidRDefault="00E10281">
      <w:pPr>
        <w:spacing w:after="160" w:line="259" w:lineRule="auto"/>
        <w:rPr>
          <w:rFonts w:ascii="Calibri" w:eastAsia="Calibri" w:hAnsi="Calibri" w:cs="Calibri"/>
          <w:color w:val="FFFFFF"/>
          <w:sz w:val="18"/>
          <w:szCs w:val="18"/>
        </w:rPr>
      </w:pPr>
    </w:p>
    <w:p w14:paraId="6B120C5F" w14:textId="77777777" w:rsidR="00E10281" w:rsidRDefault="00E10281">
      <w:pPr>
        <w:spacing w:after="160" w:line="259" w:lineRule="auto"/>
        <w:rPr>
          <w:rFonts w:ascii="Calibri" w:eastAsia="Calibri" w:hAnsi="Calibri" w:cs="Calibri"/>
          <w:color w:val="FFFFFF"/>
          <w:sz w:val="18"/>
          <w:szCs w:val="18"/>
        </w:rPr>
      </w:pPr>
    </w:p>
    <w:p w14:paraId="2E718695" w14:textId="77777777" w:rsidR="00E10281" w:rsidRDefault="00E10281">
      <w:pPr>
        <w:spacing w:after="160" w:line="259" w:lineRule="auto"/>
        <w:rPr>
          <w:rFonts w:ascii="Calibri" w:eastAsia="Calibri" w:hAnsi="Calibri" w:cs="Calibri"/>
          <w:color w:val="FFFFFF"/>
          <w:sz w:val="18"/>
          <w:szCs w:val="18"/>
        </w:rPr>
      </w:pPr>
    </w:p>
    <w:p w14:paraId="5444D586" w14:textId="77777777" w:rsidR="00E10281" w:rsidRDefault="00E10281">
      <w:pPr>
        <w:spacing w:after="160" w:line="259" w:lineRule="auto"/>
        <w:rPr>
          <w:rFonts w:ascii="Calibri" w:eastAsia="Calibri" w:hAnsi="Calibri" w:cs="Calibri"/>
          <w:color w:val="FFFFFF"/>
          <w:sz w:val="18"/>
          <w:szCs w:val="18"/>
        </w:rPr>
      </w:pPr>
    </w:p>
    <w:p w14:paraId="6FC055E3" w14:textId="77777777" w:rsidR="00E10281" w:rsidRDefault="00E10281">
      <w:pPr>
        <w:spacing w:after="160" w:line="259" w:lineRule="auto"/>
        <w:rPr>
          <w:rFonts w:ascii="Calibri" w:eastAsia="Calibri" w:hAnsi="Calibri" w:cs="Calibri"/>
          <w:color w:val="FFFFFF"/>
          <w:sz w:val="18"/>
          <w:szCs w:val="18"/>
        </w:rPr>
      </w:pPr>
    </w:p>
    <w:p w14:paraId="40ABC7FF" w14:textId="77777777" w:rsidR="00E10281" w:rsidRDefault="00F43FB6">
      <w:pPr>
        <w:numPr>
          <w:ilvl w:val="0"/>
          <w:numId w:val="10"/>
        </w:numPr>
        <w:pBdr>
          <w:top w:val="nil"/>
          <w:left w:val="nil"/>
          <w:bottom w:val="nil"/>
          <w:right w:val="nil"/>
          <w:between w:val="nil"/>
        </w:pBdr>
        <w:rPr>
          <w:rFonts w:ascii="Times New Roman" w:hAnsi="Times New Roman"/>
          <w:b/>
          <w:color w:val="000000"/>
        </w:rPr>
      </w:pPr>
      <w:r>
        <w:rPr>
          <w:rFonts w:ascii="Times New Roman" w:hAnsi="Times New Roman"/>
          <w:b/>
          <w:color w:val="000000"/>
          <w:sz w:val="24"/>
          <w:szCs w:val="24"/>
        </w:rPr>
        <w:lastRenderedPageBreak/>
        <w:t>Functional Area – Consultation (O)</w:t>
      </w:r>
    </w:p>
    <w:p w14:paraId="19245615" w14:textId="77777777" w:rsidR="00E10281" w:rsidRDefault="00E10281">
      <w:pPr>
        <w:pBdr>
          <w:top w:val="nil"/>
          <w:left w:val="nil"/>
          <w:bottom w:val="nil"/>
          <w:right w:val="nil"/>
          <w:between w:val="nil"/>
        </w:pBdr>
        <w:ind w:left="360" w:hanging="720"/>
        <w:rPr>
          <w:rFonts w:ascii="Times New Roman" w:hAnsi="Times New Roman"/>
          <w:b/>
          <w:color w:val="000000"/>
        </w:rPr>
      </w:pPr>
    </w:p>
    <w:p w14:paraId="2207324E" w14:textId="77777777" w:rsidR="00E10281" w:rsidRDefault="00F43FB6">
      <w:pPr>
        <w:numPr>
          <w:ilvl w:val="1"/>
          <w:numId w:val="10"/>
        </w:numPr>
        <w:pBdr>
          <w:top w:val="nil"/>
          <w:left w:val="nil"/>
          <w:bottom w:val="nil"/>
          <w:right w:val="nil"/>
          <w:between w:val="nil"/>
        </w:pBdr>
        <w:spacing w:after="160"/>
        <w:rPr>
          <w:rFonts w:ascii="Times New Roman" w:hAnsi="Times New Roman"/>
          <w:b/>
          <w:color w:val="000000"/>
        </w:rPr>
      </w:pPr>
      <w:r>
        <w:rPr>
          <w:rFonts w:ascii="Times New Roman" w:hAnsi="Times New Roman"/>
          <w:b/>
          <w:color w:val="000000"/>
          <w:sz w:val="22"/>
          <w:szCs w:val="22"/>
        </w:rPr>
        <w:t>Purpose</w:t>
      </w:r>
    </w:p>
    <w:p w14:paraId="0921A98A" w14:textId="77777777" w:rsidR="00E10281" w:rsidRDefault="00F43FB6">
      <w:pPr>
        <w:spacing w:after="160"/>
        <w:jc w:val="both"/>
        <w:rPr>
          <w:rFonts w:ascii="Times New Roman" w:hAnsi="Times New Roman"/>
        </w:rPr>
      </w:pPr>
      <w:r>
        <w:rPr>
          <w:rFonts w:ascii="Times New Roman" w:hAnsi="Times New Roman"/>
        </w:rPr>
        <w:t>This document describes the Functional and Technical Requirement Specification (BRS) for Consultation service in a primary and specialist care setting. Since consultation service is a complex functional area and comprises of multiple smaller service area, we have divided it into smaller microservices. We have followed the SOAP note (Subjective, Objective, Assessment, Plan) method which is a worldwide adopted method of writing a clinical summary for a patient encounter. This document covers specifications for “Objective” information which is captured by a Doctor/ Nurse during a patient consultation.</w:t>
      </w:r>
    </w:p>
    <w:p w14:paraId="6B71C662" w14:textId="77777777" w:rsidR="00E10281" w:rsidRDefault="00F43FB6">
      <w:pPr>
        <w:numPr>
          <w:ilvl w:val="1"/>
          <w:numId w:val="10"/>
        </w:numPr>
        <w:pBdr>
          <w:top w:val="nil"/>
          <w:left w:val="nil"/>
          <w:bottom w:val="nil"/>
          <w:right w:val="nil"/>
          <w:between w:val="nil"/>
        </w:pBdr>
        <w:spacing w:after="160"/>
        <w:rPr>
          <w:rFonts w:ascii="Times New Roman" w:hAnsi="Times New Roman"/>
          <w:b/>
          <w:color w:val="000000"/>
        </w:rPr>
      </w:pPr>
      <w:r>
        <w:rPr>
          <w:rFonts w:ascii="Times New Roman" w:hAnsi="Times New Roman"/>
          <w:b/>
          <w:color w:val="000000"/>
          <w:sz w:val="22"/>
          <w:szCs w:val="22"/>
        </w:rPr>
        <w:t xml:space="preserve">Intended Audience </w:t>
      </w:r>
    </w:p>
    <w:p w14:paraId="06D480BC" w14:textId="77777777" w:rsidR="00E10281" w:rsidRDefault="00F43FB6">
      <w:pPr>
        <w:spacing w:after="160"/>
        <w:jc w:val="both"/>
        <w:rPr>
          <w:rFonts w:ascii="Times New Roman" w:hAnsi="Times New Roman"/>
        </w:rPr>
      </w:pPr>
      <w:r>
        <w:rPr>
          <w:rFonts w:ascii="Times New Roman" w:hAnsi="Times New Roman"/>
        </w:rPr>
        <w:t xml:space="preserve">This document is intended for the Product Engineering team to commence development of ‘Consultation (O)’ microservice and the audience would comprise of </w:t>
      </w:r>
    </w:p>
    <w:p w14:paraId="215B6BC3" w14:textId="77777777" w:rsidR="00E10281" w:rsidRDefault="00F43FB6">
      <w:pPr>
        <w:numPr>
          <w:ilvl w:val="2"/>
          <w:numId w:val="10"/>
        </w:numPr>
        <w:pBdr>
          <w:top w:val="nil"/>
          <w:left w:val="nil"/>
          <w:bottom w:val="nil"/>
          <w:right w:val="nil"/>
          <w:between w:val="nil"/>
        </w:pBdr>
        <w:jc w:val="both"/>
        <w:rPr>
          <w:rFonts w:ascii="Times New Roman" w:hAnsi="Times New Roman"/>
          <w:color w:val="000000"/>
        </w:rPr>
      </w:pPr>
      <w:r>
        <w:rPr>
          <w:rFonts w:ascii="Times New Roman" w:hAnsi="Times New Roman"/>
          <w:color w:val="000000"/>
        </w:rPr>
        <w:t xml:space="preserve">Development, Design &amp; Implementation Team which may include Architects, Designers, Developers, and Business Analysts </w:t>
      </w:r>
    </w:p>
    <w:p w14:paraId="4B41EBE9" w14:textId="77777777" w:rsidR="00E10281" w:rsidRDefault="00F43FB6">
      <w:pPr>
        <w:numPr>
          <w:ilvl w:val="2"/>
          <w:numId w:val="10"/>
        </w:numPr>
        <w:pBdr>
          <w:top w:val="nil"/>
          <w:left w:val="nil"/>
          <w:bottom w:val="nil"/>
          <w:right w:val="nil"/>
          <w:between w:val="nil"/>
        </w:pBdr>
        <w:jc w:val="both"/>
        <w:rPr>
          <w:rFonts w:ascii="Times New Roman" w:hAnsi="Times New Roman"/>
          <w:color w:val="000000"/>
        </w:rPr>
      </w:pPr>
      <w:r>
        <w:rPr>
          <w:rFonts w:ascii="Times New Roman" w:hAnsi="Times New Roman"/>
          <w:color w:val="000000"/>
        </w:rPr>
        <w:t>Key stakeholders in the government at central and state levels</w:t>
      </w:r>
    </w:p>
    <w:p w14:paraId="3B041BD7" w14:textId="77777777" w:rsidR="00E10281" w:rsidRDefault="00E10281">
      <w:pPr>
        <w:pBdr>
          <w:top w:val="nil"/>
          <w:left w:val="nil"/>
          <w:bottom w:val="nil"/>
          <w:right w:val="nil"/>
          <w:between w:val="nil"/>
        </w:pBdr>
        <w:ind w:left="1224" w:hanging="720"/>
        <w:rPr>
          <w:rFonts w:ascii="Times New Roman" w:hAnsi="Times New Roman"/>
          <w:color w:val="000000"/>
        </w:rPr>
      </w:pPr>
    </w:p>
    <w:p w14:paraId="27ACEAE9" w14:textId="77777777" w:rsidR="00E10281" w:rsidRDefault="00F43FB6">
      <w:pPr>
        <w:numPr>
          <w:ilvl w:val="1"/>
          <w:numId w:val="10"/>
        </w:numPr>
        <w:pBdr>
          <w:top w:val="nil"/>
          <w:left w:val="nil"/>
          <w:bottom w:val="nil"/>
          <w:right w:val="nil"/>
          <w:between w:val="nil"/>
        </w:pBdr>
        <w:spacing w:after="160"/>
        <w:rPr>
          <w:rFonts w:ascii="Times New Roman" w:hAnsi="Times New Roman"/>
          <w:b/>
          <w:color w:val="000000"/>
        </w:rPr>
      </w:pPr>
      <w:r>
        <w:rPr>
          <w:rFonts w:ascii="Times New Roman" w:hAnsi="Times New Roman"/>
          <w:b/>
          <w:color w:val="000000"/>
          <w:sz w:val="22"/>
          <w:szCs w:val="22"/>
        </w:rPr>
        <w:t>Overview</w:t>
      </w:r>
    </w:p>
    <w:p w14:paraId="2FBCC463" w14:textId="77777777" w:rsidR="00E10281" w:rsidRDefault="00F43FB6">
      <w:pPr>
        <w:spacing w:after="160"/>
        <w:jc w:val="both"/>
        <w:rPr>
          <w:rFonts w:ascii="Times New Roman" w:hAnsi="Times New Roman"/>
        </w:rPr>
      </w:pPr>
      <w:r>
        <w:rPr>
          <w:rFonts w:ascii="Times New Roman" w:hAnsi="Times New Roman"/>
        </w:rPr>
        <w:t>In any clinical setting during a patient consultation, the healthcare provider (Doctor/ Nurse) captures patient’s critical health information which is required to arrive at the diagnosis and treatment plan for a patient. There are various ways or templates available for capturing such information. A SOAP (Subjective, Objective, Assessment &amp; Plan) note in consultation is a way for healthcare professionals to document the information in a structured &amp; organized way and is being used worldwide by the medical professionals. It also guides the professionals for evaluating information and provides a cognitive framework for clinical reasoning. The structure of documentation is a checklist with defined flow that serves as a cognitive aid and a potential index to capture and retrieve information about a patient’s health. SOAP is an acronym for Subjective, Objective, Assessment and Plan that classifies the health information captured according to the source or type of information and facilitates clinical decision making.</w:t>
      </w:r>
    </w:p>
    <w:p w14:paraId="77C6D856" w14:textId="77777777" w:rsidR="00E10281" w:rsidRDefault="00F43FB6">
      <w:pPr>
        <w:pBdr>
          <w:top w:val="nil"/>
          <w:left w:val="nil"/>
          <w:bottom w:val="nil"/>
          <w:right w:val="nil"/>
          <w:between w:val="nil"/>
        </w:pBdr>
        <w:ind w:hanging="720"/>
        <w:jc w:val="both"/>
        <w:rPr>
          <w:rFonts w:ascii="Times New Roman" w:hAnsi="Times New Roman"/>
          <w:color w:val="000000"/>
        </w:rPr>
      </w:pPr>
      <w:r>
        <w:rPr>
          <w:rFonts w:ascii="Times New Roman" w:hAnsi="Times New Roman"/>
          <w:color w:val="000000"/>
        </w:rPr>
        <w:t>Any information which is objective about the patient is directly observed by the healthcare provider or is measurable and can be recorded using point of care devices. Objective information can comprise of the following section:</w:t>
      </w:r>
    </w:p>
    <w:p w14:paraId="22665B4C" w14:textId="77777777" w:rsidR="00E10281" w:rsidRDefault="00E10281">
      <w:pPr>
        <w:pBdr>
          <w:top w:val="nil"/>
          <w:left w:val="nil"/>
          <w:bottom w:val="nil"/>
          <w:right w:val="nil"/>
          <w:between w:val="nil"/>
        </w:pBdr>
        <w:ind w:hanging="720"/>
        <w:jc w:val="both"/>
        <w:rPr>
          <w:rFonts w:ascii="Times New Roman" w:hAnsi="Times New Roman"/>
          <w:color w:val="000000"/>
        </w:rPr>
      </w:pPr>
    </w:p>
    <w:p w14:paraId="4BC9366B" w14:textId="77777777" w:rsidR="00E10281" w:rsidRDefault="00F43FB6">
      <w:pPr>
        <w:numPr>
          <w:ilvl w:val="0"/>
          <w:numId w:val="3"/>
        </w:numPr>
        <w:pBdr>
          <w:top w:val="nil"/>
          <w:left w:val="nil"/>
          <w:bottom w:val="nil"/>
          <w:right w:val="nil"/>
          <w:between w:val="nil"/>
        </w:pBdr>
        <w:jc w:val="both"/>
        <w:rPr>
          <w:rFonts w:ascii="Times New Roman" w:hAnsi="Times New Roman"/>
          <w:color w:val="000000"/>
        </w:rPr>
      </w:pPr>
      <w:r>
        <w:rPr>
          <w:rFonts w:ascii="Times New Roman" w:hAnsi="Times New Roman"/>
          <w:color w:val="000000"/>
        </w:rPr>
        <w:t>Vital Signs</w:t>
      </w:r>
    </w:p>
    <w:p w14:paraId="01398F7A" w14:textId="77777777" w:rsidR="00E10281" w:rsidRDefault="00F43FB6">
      <w:pPr>
        <w:numPr>
          <w:ilvl w:val="0"/>
          <w:numId w:val="3"/>
        </w:numPr>
        <w:pBdr>
          <w:top w:val="nil"/>
          <w:left w:val="nil"/>
          <w:bottom w:val="nil"/>
          <w:right w:val="nil"/>
          <w:between w:val="nil"/>
        </w:pBdr>
        <w:jc w:val="both"/>
        <w:rPr>
          <w:rFonts w:ascii="Times New Roman" w:hAnsi="Times New Roman"/>
          <w:color w:val="000000"/>
        </w:rPr>
      </w:pPr>
      <w:r>
        <w:rPr>
          <w:rFonts w:ascii="Times New Roman" w:hAnsi="Times New Roman"/>
          <w:color w:val="000000"/>
        </w:rPr>
        <w:t>Physical Examination’s findings like ENT, Respiratory etc. (Template driven) as per the specialty</w:t>
      </w:r>
    </w:p>
    <w:p w14:paraId="1841DE51" w14:textId="77777777" w:rsidR="00E10281" w:rsidRDefault="00E10281">
      <w:pPr>
        <w:pBdr>
          <w:top w:val="nil"/>
          <w:left w:val="nil"/>
          <w:bottom w:val="nil"/>
          <w:right w:val="nil"/>
          <w:between w:val="nil"/>
        </w:pBdr>
        <w:ind w:left="720"/>
        <w:rPr>
          <w:rFonts w:ascii="Times New Roman" w:hAnsi="Times New Roman"/>
          <w:color w:val="000000"/>
        </w:rPr>
      </w:pPr>
    </w:p>
    <w:p w14:paraId="31FA763C" w14:textId="77777777" w:rsidR="00E10281" w:rsidRDefault="00F43FB6">
      <w:pPr>
        <w:numPr>
          <w:ilvl w:val="1"/>
          <w:numId w:val="10"/>
        </w:numPr>
        <w:pBdr>
          <w:top w:val="nil"/>
          <w:left w:val="nil"/>
          <w:bottom w:val="nil"/>
          <w:right w:val="nil"/>
          <w:between w:val="nil"/>
        </w:pBdr>
        <w:spacing w:after="160"/>
        <w:rPr>
          <w:rFonts w:ascii="Times New Roman" w:hAnsi="Times New Roman"/>
          <w:b/>
          <w:color w:val="000000"/>
        </w:rPr>
      </w:pPr>
      <w:r>
        <w:rPr>
          <w:rFonts w:ascii="Times New Roman" w:hAnsi="Times New Roman"/>
          <w:b/>
          <w:color w:val="000000"/>
          <w:sz w:val="22"/>
          <w:szCs w:val="22"/>
        </w:rPr>
        <w:t>Scope &amp; Not in Scope</w:t>
      </w:r>
    </w:p>
    <w:p w14:paraId="7096B299" w14:textId="77777777" w:rsidR="00E10281" w:rsidRDefault="00F43FB6">
      <w:pPr>
        <w:spacing w:after="160"/>
        <w:rPr>
          <w:rFonts w:ascii="Times New Roman" w:hAnsi="Times New Roman"/>
        </w:rPr>
      </w:pPr>
      <w:r>
        <w:rPr>
          <w:rFonts w:ascii="Times New Roman" w:hAnsi="Times New Roman"/>
        </w:rPr>
        <w:t>Functionality scope includes:</w:t>
      </w:r>
    </w:p>
    <w:p w14:paraId="604E951F" w14:textId="77777777" w:rsidR="00E10281" w:rsidRDefault="00F43FB6">
      <w:pPr>
        <w:numPr>
          <w:ilvl w:val="0"/>
          <w:numId w:val="11"/>
        </w:numPr>
        <w:pBdr>
          <w:top w:val="nil"/>
          <w:left w:val="nil"/>
          <w:bottom w:val="nil"/>
          <w:right w:val="nil"/>
          <w:between w:val="nil"/>
        </w:pBdr>
        <w:rPr>
          <w:rFonts w:ascii="Times New Roman" w:hAnsi="Times New Roman"/>
          <w:color w:val="000000"/>
        </w:rPr>
      </w:pPr>
      <w:r>
        <w:rPr>
          <w:rFonts w:ascii="Times New Roman" w:hAnsi="Times New Roman"/>
          <w:color w:val="000000"/>
        </w:rPr>
        <w:t>Consultation (Objective)</w:t>
      </w:r>
    </w:p>
    <w:p w14:paraId="41BBC052" w14:textId="77777777" w:rsidR="00E10281" w:rsidRDefault="00E10281">
      <w:pPr>
        <w:pBdr>
          <w:top w:val="nil"/>
          <w:left w:val="nil"/>
          <w:bottom w:val="nil"/>
          <w:right w:val="nil"/>
          <w:between w:val="nil"/>
        </w:pBdr>
        <w:ind w:left="720"/>
        <w:rPr>
          <w:rFonts w:ascii="Times New Roman" w:hAnsi="Times New Roman"/>
          <w:color w:val="000000"/>
        </w:rPr>
      </w:pPr>
    </w:p>
    <w:p w14:paraId="5ACDDF81" w14:textId="77777777" w:rsidR="00E10281" w:rsidRDefault="00F43FB6">
      <w:pPr>
        <w:numPr>
          <w:ilvl w:val="1"/>
          <w:numId w:val="10"/>
        </w:numPr>
        <w:pBdr>
          <w:top w:val="nil"/>
          <w:left w:val="nil"/>
          <w:bottom w:val="nil"/>
          <w:right w:val="nil"/>
          <w:between w:val="nil"/>
        </w:pBdr>
        <w:rPr>
          <w:rFonts w:ascii="Times New Roman" w:hAnsi="Times New Roman"/>
          <w:b/>
          <w:color w:val="000000"/>
        </w:rPr>
      </w:pPr>
      <w:r>
        <w:rPr>
          <w:rFonts w:ascii="Times New Roman" w:hAnsi="Times New Roman"/>
          <w:b/>
          <w:color w:val="000000"/>
          <w:sz w:val="22"/>
          <w:szCs w:val="22"/>
        </w:rPr>
        <w:t>Business Process Flow</w:t>
      </w:r>
    </w:p>
    <w:p w14:paraId="27045046" w14:textId="77777777" w:rsidR="00E10281" w:rsidRDefault="00E10281">
      <w:pPr>
        <w:pBdr>
          <w:top w:val="nil"/>
          <w:left w:val="nil"/>
          <w:bottom w:val="nil"/>
          <w:right w:val="nil"/>
          <w:between w:val="nil"/>
        </w:pBdr>
        <w:ind w:left="792" w:hanging="720"/>
        <w:rPr>
          <w:rFonts w:ascii="Times New Roman" w:hAnsi="Times New Roman"/>
          <w:b/>
          <w:color w:val="000000"/>
        </w:rPr>
      </w:pPr>
    </w:p>
    <w:p w14:paraId="6B88634C" w14:textId="77777777" w:rsidR="00E10281" w:rsidRDefault="00F43FB6">
      <w:pPr>
        <w:numPr>
          <w:ilvl w:val="2"/>
          <w:numId w:val="10"/>
        </w:numPr>
        <w:pBdr>
          <w:top w:val="nil"/>
          <w:left w:val="nil"/>
          <w:bottom w:val="nil"/>
          <w:right w:val="nil"/>
          <w:between w:val="nil"/>
        </w:pBdr>
        <w:spacing w:after="240"/>
        <w:rPr>
          <w:rFonts w:ascii="Times New Roman" w:hAnsi="Times New Roman"/>
          <w:b/>
          <w:color w:val="000000"/>
        </w:rPr>
      </w:pPr>
      <w:r>
        <w:rPr>
          <w:rFonts w:ascii="Times New Roman" w:hAnsi="Times New Roman"/>
          <w:b/>
          <w:color w:val="000000"/>
        </w:rPr>
        <w:t>Business Process Flow for Consultation (O)</w:t>
      </w:r>
    </w:p>
    <w:tbl>
      <w:tblPr>
        <w:tblStyle w:val="a0"/>
        <w:tblW w:w="90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552"/>
        <w:gridCol w:w="7528"/>
      </w:tblGrid>
      <w:tr w:rsidR="00E10281" w14:paraId="57CC1BB0" w14:textId="77777777">
        <w:trPr>
          <w:trHeight w:val="982"/>
        </w:trPr>
        <w:tc>
          <w:tcPr>
            <w:tcW w:w="1552" w:type="dxa"/>
          </w:tcPr>
          <w:p w14:paraId="6A563A97" w14:textId="77777777" w:rsidR="00E10281" w:rsidRDefault="00F43FB6">
            <w:pPr>
              <w:pBdr>
                <w:top w:val="nil"/>
                <w:left w:val="nil"/>
                <w:bottom w:val="nil"/>
                <w:right w:val="nil"/>
                <w:between w:val="nil"/>
              </w:pBdr>
              <w:spacing w:after="120"/>
              <w:rPr>
                <w:rFonts w:ascii="Times New Roman" w:hAnsi="Times New Roman"/>
                <w:b/>
                <w:color w:val="000000"/>
              </w:rPr>
            </w:pPr>
            <w:r>
              <w:rPr>
                <w:rFonts w:ascii="Times New Roman" w:hAnsi="Times New Roman"/>
                <w:b/>
                <w:color w:val="000000"/>
              </w:rPr>
              <w:t>Description</w:t>
            </w:r>
          </w:p>
        </w:tc>
        <w:tc>
          <w:tcPr>
            <w:tcW w:w="7528" w:type="dxa"/>
          </w:tcPr>
          <w:p w14:paraId="0912A6EC" w14:textId="493BB460" w:rsidR="00E10281" w:rsidRDefault="00F43FB6">
            <w:pPr>
              <w:pStyle w:val="Title"/>
              <w:spacing w:after="120"/>
              <w:jc w:val="both"/>
              <w:rPr>
                <w:rFonts w:ascii="Times New Roman" w:hAnsi="Times New Roman"/>
                <w:sz w:val="14"/>
                <w:szCs w:val="14"/>
              </w:rPr>
            </w:pPr>
            <w:r>
              <w:rPr>
                <w:rFonts w:ascii="Times New Roman" w:hAnsi="Times New Roman"/>
                <w:sz w:val="20"/>
              </w:rPr>
              <w:t>The objective portion is used to capture all information measured or observed by the provider, and the categories are generally parallel to the subjective information. Details which one can measure, feel, hear, see, smell like pulse</w:t>
            </w:r>
            <w:sdt>
              <w:sdtPr>
                <w:tag w:val="goog_rdk_0"/>
                <w:id w:val="2025743055"/>
              </w:sdtPr>
              <w:sdtEndPr/>
              <w:sdtContent>
                <w:r>
                  <w:rPr>
                    <w:rFonts w:ascii="Times New Roman" w:hAnsi="Times New Roman"/>
                    <w:sz w:val="20"/>
                  </w:rPr>
                  <w:t>, respiratory rate</w:t>
                </w:r>
              </w:sdtContent>
            </w:sdt>
            <w:sdt>
              <w:sdtPr>
                <w:tag w:val="goog_rdk_1"/>
                <w:id w:val="124286772"/>
                <w:showingPlcHdr/>
              </w:sdtPr>
              <w:sdtEndPr/>
              <w:sdtContent>
                <w:r w:rsidR="00645027">
                  <w:t xml:space="preserve">     </w:t>
                </w:r>
              </w:sdtContent>
            </w:sdt>
            <w:r>
              <w:rPr>
                <w:rFonts w:ascii="Times New Roman" w:hAnsi="Times New Roman"/>
                <w:sz w:val="20"/>
              </w:rPr>
              <w:t xml:space="preserve">and physical </w:t>
            </w:r>
            <w:sdt>
              <w:sdtPr>
                <w:tag w:val="goog_rdk_2"/>
                <w:id w:val="1443951492"/>
                <w:showingPlcHdr/>
              </w:sdtPr>
              <w:sdtEndPr/>
              <w:sdtContent>
                <w:r w:rsidR="000A3953">
                  <w:t xml:space="preserve">     </w:t>
                </w:r>
              </w:sdtContent>
            </w:sdt>
            <w:r>
              <w:rPr>
                <w:rFonts w:ascii="Times New Roman" w:hAnsi="Times New Roman"/>
                <w:sz w:val="20"/>
              </w:rPr>
              <w:t>abnormalities are captured under the objective part of SOAP.</w:t>
            </w:r>
          </w:p>
          <w:p w14:paraId="2B9A6D13" w14:textId="77777777" w:rsidR="00E10281" w:rsidRDefault="00F43FB6">
            <w:pPr>
              <w:pStyle w:val="Title"/>
              <w:spacing w:after="120"/>
              <w:jc w:val="both"/>
              <w:rPr>
                <w:rFonts w:ascii="Times New Roman" w:hAnsi="Times New Roman"/>
                <w:sz w:val="20"/>
              </w:rPr>
            </w:pPr>
            <w:r>
              <w:rPr>
                <w:rFonts w:ascii="Times New Roman" w:hAnsi="Times New Roman"/>
                <w:sz w:val="20"/>
              </w:rPr>
              <w:t>.</w:t>
            </w:r>
          </w:p>
          <w:p w14:paraId="5E57345D" w14:textId="77777777" w:rsidR="00E10281" w:rsidRDefault="00F43FB6">
            <w:pPr>
              <w:pStyle w:val="Title"/>
              <w:spacing w:after="120"/>
              <w:jc w:val="both"/>
              <w:rPr>
                <w:rFonts w:ascii="Times New Roman" w:hAnsi="Times New Roman"/>
                <w:sz w:val="20"/>
              </w:rPr>
            </w:pPr>
            <w:r>
              <w:rPr>
                <w:rFonts w:ascii="Times New Roman" w:hAnsi="Times New Roman"/>
                <w:sz w:val="20"/>
              </w:rPr>
              <w:t>As shared earlier, the O (Objective) component of a SOAP note covers the following:</w:t>
            </w:r>
          </w:p>
          <w:p w14:paraId="5280B20B" w14:textId="77777777" w:rsidR="00E10281" w:rsidRDefault="00F43FB6">
            <w:pPr>
              <w:pStyle w:val="Title"/>
              <w:numPr>
                <w:ilvl w:val="0"/>
                <w:numId w:val="2"/>
              </w:numPr>
              <w:jc w:val="both"/>
              <w:rPr>
                <w:rFonts w:ascii="Times New Roman" w:hAnsi="Times New Roman"/>
                <w:sz w:val="20"/>
              </w:rPr>
            </w:pPr>
            <w:r>
              <w:rPr>
                <w:rFonts w:ascii="Times New Roman" w:hAnsi="Times New Roman"/>
                <w:sz w:val="20"/>
              </w:rPr>
              <w:t>Vital Signs (pulse rate, blood pressure, respiratory rate etc.)</w:t>
            </w:r>
          </w:p>
          <w:p w14:paraId="2E3B3D2B" w14:textId="19A8431B" w:rsidR="00E10281" w:rsidRDefault="00F43FB6">
            <w:pPr>
              <w:pStyle w:val="Title"/>
              <w:numPr>
                <w:ilvl w:val="0"/>
                <w:numId w:val="2"/>
              </w:numPr>
              <w:jc w:val="both"/>
              <w:rPr>
                <w:rFonts w:ascii="Times New Roman" w:hAnsi="Times New Roman"/>
                <w:sz w:val="20"/>
              </w:rPr>
            </w:pPr>
            <w:r>
              <w:rPr>
                <w:rFonts w:ascii="Times New Roman" w:hAnsi="Times New Roman"/>
                <w:sz w:val="20"/>
              </w:rPr>
              <w:t>Physical Examination (</w:t>
            </w:r>
            <w:sdt>
              <w:sdtPr>
                <w:tag w:val="goog_rdk_3"/>
                <w:id w:val="2143848409"/>
              </w:sdtPr>
              <w:sdtEndPr/>
              <w:sdtContent>
                <w:r>
                  <w:rPr>
                    <w:rFonts w:ascii="Times New Roman" w:hAnsi="Times New Roman"/>
                    <w:sz w:val="20"/>
                  </w:rPr>
                  <w:t xml:space="preserve">inspection, </w:t>
                </w:r>
              </w:sdtContent>
            </w:sdt>
            <w:r>
              <w:rPr>
                <w:rFonts w:ascii="Times New Roman" w:hAnsi="Times New Roman"/>
                <w:sz w:val="20"/>
              </w:rPr>
              <w:t>palpation</w:t>
            </w:r>
            <w:sdt>
              <w:sdtPr>
                <w:tag w:val="goog_rdk_4"/>
                <w:id w:val="-54161254"/>
                <w:showingPlcHdr/>
              </w:sdtPr>
              <w:sdtEndPr/>
              <w:sdtContent>
                <w:r w:rsidR="000A3953">
                  <w:t xml:space="preserve">     </w:t>
                </w:r>
              </w:sdtContent>
            </w:sdt>
            <w:r>
              <w:rPr>
                <w:rFonts w:ascii="Times New Roman" w:hAnsi="Times New Roman"/>
                <w:sz w:val="20"/>
              </w:rPr>
              <w:t xml:space="preserve"> etc.)</w:t>
            </w:r>
          </w:p>
          <w:sdt>
            <w:sdtPr>
              <w:tag w:val="goog_rdk_5"/>
              <w:id w:val="-1278012007"/>
            </w:sdtPr>
            <w:sdtEndPr/>
            <w:sdtContent>
              <w:p w14:paraId="31A6670D" w14:textId="77777777" w:rsidR="00E10281" w:rsidRPr="000A3953" w:rsidRDefault="008D6705" w:rsidP="000A3953">
                <w:pPr>
                  <w:pStyle w:val="Title"/>
                  <w:jc w:val="both"/>
                </w:pPr>
              </w:p>
            </w:sdtContent>
          </w:sdt>
        </w:tc>
      </w:tr>
      <w:tr w:rsidR="00E10281" w14:paraId="595E45FB" w14:textId="77777777">
        <w:tc>
          <w:tcPr>
            <w:tcW w:w="1552" w:type="dxa"/>
          </w:tcPr>
          <w:p w14:paraId="4C4F1118" w14:textId="77777777" w:rsidR="00E10281" w:rsidRDefault="00F43FB6">
            <w:pPr>
              <w:pBdr>
                <w:top w:val="nil"/>
                <w:left w:val="nil"/>
                <w:bottom w:val="nil"/>
                <w:right w:val="nil"/>
                <w:between w:val="nil"/>
              </w:pBdr>
              <w:spacing w:after="120"/>
              <w:rPr>
                <w:rFonts w:ascii="Times New Roman" w:hAnsi="Times New Roman"/>
                <w:b/>
                <w:color w:val="000000"/>
              </w:rPr>
            </w:pPr>
            <w:r>
              <w:rPr>
                <w:rFonts w:ascii="Times New Roman" w:hAnsi="Times New Roman"/>
                <w:b/>
                <w:color w:val="000000"/>
              </w:rPr>
              <w:t>Users</w:t>
            </w:r>
          </w:p>
        </w:tc>
        <w:tc>
          <w:tcPr>
            <w:tcW w:w="7528" w:type="dxa"/>
          </w:tcPr>
          <w:p w14:paraId="104F9D9D" w14:textId="77777777" w:rsidR="00E10281" w:rsidRDefault="00F43FB6">
            <w:pPr>
              <w:pBdr>
                <w:top w:val="nil"/>
                <w:left w:val="nil"/>
                <w:bottom w:val="nil"/>
                <w:right w:val="nil"/>
                <w:between w:val="nil"/>
              </w:pBdr>
              <w:spacing w:after="120"/>
              <w:rPr>
                <w:rFonts w:ascii="Times New Roman" w:hAnsi="Times New Roman"/>
                <w:color w:val="000000"/>
              </w:rPr>
            </w:pPr>
            <w:r>
              <w:rPr>
                <w:rFonts w:ascii="Times New Roman" w:hAnsi="Times New Roman"/>
                <w:color w:val="000000"/>
              </w:rPr>
              <w:t>Nurse, Doctor</w:t>
            </w:r>
          </w:p>
        </w:tc>
      </w:tr>
      <w:tr w:rsidR="00E10281" w14:paraId="6F923BD9" w14:textId="77777777">
        <w:tc>
          <w:tcPr>
            <w:tcW w:w="1552" w:type="dxa"/>
          </w:tcPr>
          <w:p w14:paraId="10AFA5FF" w14:textId="77777777" w:rsidR="00E10281" w:rsidRDefault="00F43FB6">
            <w:pPr>
              <w:pBdr>
                <w:top w:val="nil"/>
                <w:left w:val="nil"/>
                <w:bottom w:val="nil"/>
                <w:right w:val="nil"/>
                <w:between w:val="nil"/>
              </w:pBdr>
              <w:spacing w:after="120"/>
              <w:rPr>
                <w:rFonts w:ascii="Times New Roman" w:hAnsi="Times New Roman"/>
                <w:b/>
                <w:color w:val="000000"/>
              </w:rPr>
            </w:pPr>
            <w:r>
              <w:rPr>
                <w:rFonts w:ascii="Times New Roman" w:hAnsi="Times New Roman"/>
                <w:b/>
                <w:color w:val="000000"/>
              </w:rPr>
              <w:lastRenderedPageBreak/>
              <w:t>Pre-requisites</w:t>
            </w:r>
          </w:p>
        </w:tc>
        <w:tc>
          <w:tcPr>
            <w:tcW w:w="7528" w:type="dxa"/>
          </w:tcPr>
          <w:p w14:paraId="3D7FEC1F" w14:textId="77777777" w:rsidR="00E10281" w:rsidRDefault="00F43FB6">
            <w:pPr>
              <w:pBdr>
                <w:top w:val="nil"/>
                <w:left w:val="nil"/>
                <w:bottom w:val="nil"/>
                <w:right w:val="nil"/>
                <w:between w:val="nil"/>
              </w:pBdr>
              <w:spacing w:after="120"/>
              <w:rPr>
                <w:rFonts w:ascii="Times New Roman" w:hAnsi="Times New Roman"/>
                <w:color w:val="000000"/>
              </w:rPr>
            </w:pPr>
            <w:r>
              <w:rPr>
                <w:rFonts w:ascii="Times New Roman" w:hAnsi="Times New Roman"/>
                <w:color w:val="000000"/>
              </w:rPr>
              <w:t>The Subjective section of the SOAP note is complete</w:t>
            </w:r>
          </w:p>
        </w:tc>
      </w:tr>
      <w:tr w:rsidR="00E10281" w14:paraId="2F066E9E" w14:textId="77777777">
        <w:trPr>
          <w:trHeight w:val="849"/>
        </w:trPr>
        <w:tc>
          <w:tcPr>
            <w:tcW w:w="1552" w:type="dxa"/>
          </w:tcPr>
          <w:p w14:paraId="580EE4D3" w14:textId="77777777" w:rsidR="00E10281" w:rsidRDefault="00F43FB6">
            <w:pPr>
              <w:pStyle w:val="Title"/>
              <w:spacing w:after="120"/>
              <w:jc w:val="left"/>
              <w:rPr>
                <w:rFonts w:ascii="Times New Roman" w:hAnsi="Times New Roman"/>
                <w:b/>
                <w:sz w:val="20"/>
              </w:rPr>
            </w:pPr>
            <w:r>
              <w:rPr>
                <w:rFonts w:ascii="Times New Roman" w:hAnsi="Times New Roman"/>
                <w:b/>
                <w:sz w:val="20"/>
              </w:rPr>
              <w:t>Business Process Details</w:t>
            </w:r>
          </w:p>
        </w:tc>
        <w:tc>
          <w:tcPr>
            <w:tcW w:w="7528" w:type="dxa"/>
          </w:tcPr>
          <w:p w14:paraId="4E6D4932" w14:textId="77777777" w:rsidR="00E10281" w:rsidRDefault="00F43FB6">
            <w:pPr>
              <w:pStyle w:val="Title"/>
              <w:spacing w:after="240"/>
              <w:jc w:val="both"/>
              <w:rPr>
                <w:rFonts w:ascii="Times New Roman" w:hAnsi="Times New Roman"/>
                <w:sz w:val="20"/>
              </w:rPr>
            </w:pPr>
            <w:r>
              <w:rPr>
                <w:rFonts w:ascii="Times New Roman" w:hAnsi="Times New Roman"/>
                <w:sz w:val="20"/>
              </w:rPr>
              <w:t>The “Objective” component is usually captured post the “Subjective” information is completed: however, the various sections under the “Objective” component may be captured simultaneously with the “Subjective” components while consulting with the patient. As a result, some of the information may be entered as the patient narrates or answers while some must be measured, e.g. vitals or physical signs.</w:t>
            </w:r>
          </w:p>
          <w:p w14:paraId="519DD523" w14:textId="77777777" w:rsidR="00E10281" w:rsidRDefault="00F43FB6">
            <w:pPr>
              <w:pStyle w:val="Title"/>
              <w:spacing w:after="240"/>
              <w:jc w:val="both"/>
              <w:rPr>
                <w:rFonts w:ascii="Times New Roman" w:hAnsi="Times New Roman"/>
                <w:sz w:val="20"/>
              </w:rPr>
            </w:pPr>
            <w:r>
              <w:rPr>
                <w:rFonts w:ascii="Times New Roman" w:hAnsi="Times New Roman"/>
                <w:sz w:val="20"/>
              </w:rPr>
              <w:t>The “Objective” component is captured by moving on to the respective section and filling in the information captured during the present visit.</w:t>
            </w:r>
          </w:p>
        </w:tc>
      </w:tr>
      <w:tr w:rsidR="00E10281" w14:paraId="389950A7" w14:textId="77777777">
        <w:trPr>
          <w:trHeight w:val="269"/>
        </w:trPr>
        <w:tc>
          <w:tcPr>
            <w:tcW w:w="1552" w:type="dxa"/>
          </w:tcPr>
          <w:p w14:paraId="24CE6124" w14:textId="77777777" w:rsidR="00E10281" w:rsidRDefault="00F43FB6">
            <w:pPr>
              <w:pStyle w:val="Title"/>
              <w:spacing w:after="120"/>
              <w:jc w:val="left"/>
              <w:rPr>
                <w:rFonts w:ascii="Times New Roman" w:hAnsi="Times New Roman"/>
                <w:b/>
                <w:sz w:val="20"/>
              </w:rPr>
            </w:pPr>
            <w:r>
              <w:rPr>
                <w:rFonts w:ascii="Times New Roman" w:hAnsi="Times New Roman"/>
                <w:b/>
                <w:sz w:val="20"/>
              </w:rPr>
              <w:t>Steps</w:t>
            </w:r>
          </w:p>
        </w:tc>
        <w:tc>
          <w:tcPr>
            <w:tcW w:w="7528" w:type="dxa"/>
          </w:tcPr>
          <w:p w14:paraId="1C716F55" w14:textId="77777777" w:rsidR="00E10281" w:rsidRDefault="00F43FB6">
            <w:pPr>
              <w:numPr>
                <w:ilvl w:val="0"/>
                <w:numId w:val="4"/>
              </w:numPr>
              <w:pBdr>
                <w:top w:val="nil"/>
                <w:left w:val="nil"/>
                <w:bottom w:val="nil"/>
                <w:right w:val="nil"/>
                <w:between w:val="nil"/>
              </w:pBdr>
              <w:rPr>
                <w:rFonts w:ascii="Times New Roman" w:hAnsi="Times New Roman"/>
                <w:color w:val="000000"/>
              </w:rPr>
            </w:pPr>
            <w:r>
              <w:rPr>
                <w:rFonts w:ascii="Times New Roman" w:hAnsi="Times New Roman"/>
                <w:color w:val="000000"/>
              </w:rPr>
              <w:t>The consulting doctor/ nurse moves on to the ‘Objective’ section of the SOAP screen after the completion of the subjective component. As the doctor/ nurse measures the vitals and examines the patients, the details are entered as follows:</w:t>
            </w:r>
          </w:p>
          <w:p w14:paraId="46C8CDC5" w14:textId="77777777" w:rsidR="00E10281" w:rsidRDefault="00F43FB6">
            <w:pPr>
              <w:numPr>
                <w:ilvl w:val="0"/>
                <w:numId w:val="4"/>
              </w:numPr>
              <w:pBdr>
                <w:top w:val="nil"/>
                <w:left w:val="nil"/>
                <w:bottom w:val="nil"/>
                <w:right w:val="nil"/>
                <w:between w:val="nil"/>
              </w:pBdr>
              <w:rPr>
                <w:rFonts w:ascii="Times New Roman" w:hAnsi="Times New Roman"/>
                <w:b/>
                <w:color w:val="000000"/>
              </w:rPr>
            </w:pPr>
            <w:r>
              <w:rPr>
                <w:rFonts w:ascii="Times New Roman" w:hAnsi="Times New Roman"/>
                <w:b/>
                <w:color w:val="000000"/>
              </w:rPr>
              <w:t>Vital Signs</w:t>
            </w:r>
          </w:p>
          <w:p w14:paraId="208AD9C2" w14:textId="77777777" w:rsidR="00E10281" w:rsidRDefault="00F43FB6">
            <w:pPr>
              <w:numPr>
                <w:ilvl w:val="0"/>
                <w:numId w:val="7"/>
              </w:numPr>
              <w:pBdr>
                <w:top w:val="nil"/>
                <w:left w:val="nil"/>
                <w:bottom w:val="nil"/>
                <w:right w:val="nil"/>
                <w:between w:val="nil"/>
              </w:pBdr>
              <w:rPr>
                <w:rFonts w:ascii="Times New Roman" w:hAnsi="Times New Roman"/>
                <w:b/>
                <w:color w:val="000000"/>
              </w:rPr>
            </w:pPr>
            <w:r>
              <w:rPr>
                <w:rFonts w:ascii="Times New Roman" w:hAnsi="Times New Roman"/>
                <w:color w:val="000000"/>
              </w:rPr>
              <w:t>Doctor/ Nurse measures the respective vitals associated with the chief complaint and enters them in the prescribed format e.g. height, weight, blood pressure, pulse rate, temperature, respiratory rate, etc.</w:t>
            </w:r>
          </w:p>
          <w:p w14:paraId="09D09D21" w14:textId="77777777" w:rsidR="00E10281" w:rsidRDefault="00F43FB6">
            <w:pPr>
              <w:numPr>
                <w:ilvl w:val="0"/>
                <w:numId w:val="7"/>
              </w:numPr>
              <w:pBdr>
                <w:top w:val="nil"/>
                <w:left w:val="nil"/>
                <w:bottom w:val="nil"/>
                <w:right w:val="nil"/>
                <w:between w:val="nil"/>
              </w:pBdr>
              <w:rPr>
                <w:rFonts w:ascii="Times New Roman" w:hAnsi="Times New Roman"/>
                <w:b/>
                <w:color w:val="000000"/>
              </w:rPr>
            </w:pPr>
            <w:r>
              <w:rPr>
                <w:rFonts w:ascii="Times New Roman" w:hAnsi="Times New Roman"/>
                <w:color w:val="000000"/>
              </w:rPr>
              <w:t xml:space="preserve"> A pre-defined template may be available to fill in the vital measurements (data elements for the vital signs to be measured are mentioned under the MDDS code directory CD05.041).</w:t>
            </w:r>
            <w:r>
              <w:rPr>
                <w:rFonts w:eastAsia="Arial" w:cs="Arial"/>
                <w:b/>
                <w:color w:val="000000"/>
                <w:sz w:val="22"/>
                <w:szCs w:val="22"/>
              </w:rPr>
              <w:t xml:space="preserve"> </w:t>
            </w:r>
          </w:p>
          <w:p w14:paraId="2328B090" w14:textId="77777777" w:rsidR="00E10281" w:rsidRDefault="00F43FB6">
            <w:pPr>
              <w:numPr>
                <w:ilvl w:val="0"/>
                <w:numId w:val="7"/>
              </w:numPr>
              <w:pBdr>
                <w:top w:val="nil"/>
                <w:left w:val="nil"/>
                <w:bottom w:val="nil"/>
                <w:right w:val="nil"/>
                <w:between w:val="nil"/>
              </w:pBdr>
              <w:rPr>
                <w:rFonts w:ascii="Times New Roman" w:hAnsi="Times New Roman"/>
                <w:b/>
                <w:color w:val="000000"/>
              </w:rPr>
            </w:pPr>
            <w:r>
              <w:rPr>
                <w:rFonts w:ascii="Times New Roman" w:hAnsi="Times New Roman"/>
                <w:b/>
                <w:color w:val="000000"/>
              </w:rPr>
              <w:t>System compares the entered values with the preconfigured reference ranges for each vital sign.</w:t>
            </w:r>
          </w:p>
          <w:p w14:paraId="6B0A5947" w14:textId="77777777" w:rsidR="00E10281" w:rsidRDefault="00F43FB6">
            <w:pPr>
              <w:numPr>
                <w:ilvl w:val="0"/>
                <w:numId w:val="7"/>
              </w:numPr>
              <w:pBdr>
                <w:top w:val="nil"/>
                <w:left w:val="nil"/>
                <w:bottom w:val="nil"/>
                <w:right w:val="nil"/>
                <w:between w:val="nil"/>
              </w:pBdr>
              <w:rPr>
                <w:rFonts w:ascii="Times New Roman" w:hAnsi="Times New Roman"/>
                <w:b/>
                <w:color w:val="000000"/>
              </w:rPr>
            </w:pPr>
            <w:r>
              <w:rPr>
                <w:rFonts w:ascii="Times New Roman" w:hAnsi="Times New Roman"/>
                <w:color w:val="000000"/>
              </w:rPr>
              <w:t>Vitals beyond the reference ranges may suggest abnormalities and guide further examination.</w:t>
            </w:r>
          </w:p>
          <w:p w14:paraId="070FF840" w14:textId="77777777" w:rsidR="00E10281" w:rsidRDefault="00F43FB6">
            <w:pPr>
              <w:numPr>
                <w:ilvl w:val="0"/>
                <w:numId w:val="5"/>
              </w:numPr>
              <w:pBdr>
                <w:top w:val="nil"/>
                <w:left w:val="nil"/>
                <w:bottom w:val="nil"/>
                <w:right w:val="nil"/>
                <w:between w:val="nil"/>
              </w:pBdr>
              <w:rPr>
                <w:rFonts w:ascii="Times New Roman" w:hAnsi="Times New Roman"/>
                <w:color w:val="000000"/>
              </w:rPr>
            </w:pPr>
            <w:r>
              <w:rPr>
                <w:rFonts w:ascii="Times New Roman" w:hAnsi="Times New Roman"/>
                <w:color w:val="000000"/>
              </w:rPr>
              <w:t>Upon capturing, the relevant vital signs, the nurse or doctor reviews the information. Add comments if any and saves the information.</w:t>
            </w:r>
          </w:p>
          <w:sdt>
            <w:sdtPr>
              <w:tag w:val="goog_rdk_9"/>
              <w:id w:val="-815951494"/>
            </w:sdtPr>
            <w:sdtEndPr/>
            <w:sdtContent>
              <w:p w14:paraId="0AB361AE" w14:textId="67232173" w:rsidR="00E10281" w:rsidRDefault="00F43FB6">
                <w:pPr>
                  <w:numPr>
                    <w:ilvl w:val="0"/>
                    <w:numId w:val="5"/>
                  </w:numPr>
                  <w:pBdr>
                    <w:top w:val="nil"/>
                    <w:left w:val="nil"/>
                    <w:bottom w:val="nil"/>
                    <w:right w:val="nil"/>
                    <w:between w:val="nil"/>
                  </w:pBdr>
                  <w:rPr>
                    <w:rFonts w:ascii="Times New Roman" w:hAnsi="Times New Roman"/>
                    <w:color w:val="000000"/>
                  </w:rPr>
                </w:pPr>
                <w:r>
                  <w:rPr>
                    <w:rFonts w:ascii="Times New Roman" w:hAnsi="Times New Roman"/>
                    <w:color w:val="000000"/>
                  </w:rPr>
                  <w:t xml:space="preserve">System alerts </w:t>
                </w:r>
                <w:sdt>
                  <w:sdtPr>
                    <w:tag w:val="goog_rdk_6"/>
                    <w:id w:val="-814872156"/>
                  </w:sdtPr>
                  <w:sdtEndPr/>
                  <w:sdtContent>
                    <w:r>
                      <w:rPr>
                        <w:rFonts w:ascii="Times New Roman" w:hAnsi="Times New Roman"/>
                        <w:color w:val="000000"/>
                      </w:rPr>
                      <w:t>on errors during validation</w:t>
                    </w:r>
                  </w:sdtContent>
                </w:sdt>
                <w:sdt>
                  <w:sdtPr>
                    <w:tag w:val="goog_rdk_7"/>
                    <w:id w:val="482436630"/>
                    <w:showingPlcHdr/>
                  </w:sdtPr>
                  <w:sdtEndPr/>
                  <w:sdtContent>
                    <w:r w:rsidR="000A3953">
                      <w:t xml:space="preserve">     </w:t>
                    </w:r>
                  </w:sdtContent>
                </w:sdt>
                <w:sdt>
                  <w:sdtPr>
                    <w:tag w:val="goog_rdk_8"/>
                    <w:id w:val="-1304313978"/>
                  </w:sdtPr>
                  <w:sdtEndPr/>
                  <w:sdtContent/>
                </w:sdt>
              </w:p>
            </w:sdtContent>
          </w:sdt>
          <w:sdt>
            <w:sdtPr>
              <w:tag w:val="goog_rdk_12"/>
              <w:id w:val="1942017439"/>
            </w:sdtPr>
            <w:sdtEndPr/>
            <w:sdtContent>
              <w:p w14:paraId="1EB70D0E" w14:textId="77777777" w:rsidR="00E10281" w:rsidRDefault="008D6705">
                <w:pPr>
                  <w:numPr>
                    <w:ilvl w:val="0"/>
                    <w:numId w:val="5"/>
                  </w:numPr>
                  <w:pBdr>
                    <w:top w:val="nil"/>
                    <w:left w:val="nil"/>
                    <w:bottom w:val="nil"/>
                    <w:right w:val="nil"/>
                    <w:between w:val="nil"/>
                  </w:pBdr>
                  <w:rPr>
                    <w:rFonts w:ascii="Times New Roman" w:hAnsi="Times New Roman"/>
                    <w:color w:val="000000"/>
                  </w:rPr>
                </w:pPr>
                <w:sdt>
                  <w:sdtPr>
                    <w:tag w:val="goog_rdk_10"/>
                    <w:id w:val="-2010591102"/>
                  </w:sdtPr>
                  <w:sdtEndPr/>
                  <w:sdtContent>
                    <w:sdt>
                      <w:sdtPr>
                        <w:tag w:val="goog_rdk_11"/>
                        <w:id w:val="1241992963"/>
                      </w:sdtPr>
                      <w:sdtEndPr/>
                      <w:sdtContent>
                        <w:r w:rsidR="00F43FB6" w:rsidRPr="000A3953">
                          <w:rPr>
                            <w:rFonts w:ascii="Times New Roman" w:hAnsi="Times New Roman"/>
                            <w:b/>
                            <w:color w:val="000000"/>
                          </w:rPr>
                          <w:t>Physical Examination</w:t>
                        </w:r>
                      </w:sdtContent>
                    </w:sdt>
                  </w:sdtContent>
                </w:sdt>
              </w:p>
            </w:sdtContent>
          </w:sdt>
          <w:p w14:paraId="6F7C9871" w14:textId="77777777" w:rsidR="00E10281" w:rsidRDefault="008D6705">
            <w:pPr>
              <w:numPr>
                <w:ilvl w:val="0"/>
                <w:numId w:val="5"/>
              </w:numPr>
              <w:pBdr>
                <w:top w:val="nil"/>
                <w:left w:val="nil"/>
                <w:bottom w:val="nil"/>
                <w:right w:val="nil"/>
                <w:between w:val="nil"/>
              </w:pBdr>
              <w:rPr>
                <w:rFonts w:ascii="Times New Roman" w:hAnsi="Times New Roman"/>
                <w:color w:val="000000"/>
              </w:rPr>
            </w:pPr>
            <w:sdt>
              <w:sdtPr>
                <w:tag w:val="goog_rdk_13"/>
                <w:id w:val="-1708173516"/>
              </w:sdtPr>
              <w:sdtEndPr/>
              <w:sdtContent>
                <w:r w:rsidR="00F43FB6">
                  <w:rPr>
                    <w:rFonts w:ascii="Times New Roman" w:hAnsi="Times New Roman"/>
                    <w:color w:val="000000"/>
                  </w:rPr>
                  <w:t xml:space="preserve">Doctor/Nurse examines the specific body site and organ system in alignment with the subjective findings and enters them in the prescribe format e.g. inspection, palpation, etc.  </w:t>
                </w:r>
              </w:sdtContent>
            </w:sdt>
          </w:p>
          <w:p w14:paraId="19F11666" w14:textId="49C723ED" w:rsidR="00E10281" w:rsidRDefault="00F43FB6">
            <w:pPr>
              <w:numPr>
                <w:ilvl w:val="0"/>
                <w:numId w:val="8"/>
              </w:numPr>
              <w:pBdr>
                <w:top w:val="nil"/>
                <w:left w:val="nil"/>
                <w:bottom w:val="nil"/>
                <w:right w:val="nil"/>
                <w:between w:val="nil"/>
              </w:pBdr>
              <w:rPr>
                <w:rFonts w:ascii="Times New Roman" w:hAnsi="Times New Roman"/>
                <w:color w:val="000000"/>
              </w:rPr>
            </w:pPr>
            <w:r>
              <w:rPr>
                <w:rFonts w:ascii="Times New Roman" w:hAnsi="Times New Roman"/>
                <w:color w:val="000000"/>
              </w:rPr>
              <w:t>`</w:t>
            </w:r>
            <w:sdt>
              <w:sdtPr>
                <w:tag w:val="goog_rdk_14"/>
                <w:id w:val="-1421636390"/>
                <w:showingPlcHdr/>
              </w:sdtPr>
              <w:sdtEndPr/>
              <w:sdtContent>
                <w:r w:rsidR="000A3953">
                  <w:t xml:space="preserve">     </w:t>
                </w:r>
              </w:sdtContent>
            </w:sdt>
          </w:p>
          <w:p w14:paraId="50F4F788" w14:textId="77777777" w:rsidR="00E10281" w:rsidRDefault="00F43FB6">
            <w:pPr>
              <w:numPr>
                <w:ilvl w:val="0"/>
                <w:numId w:val="8"/>
              </w:numPr>
              <w:pBdr>
                <w:top w:val="nil"/>
                <w:left w:val="nil"/>
                <w:bottom w:val="nil"/>
                <w:right w:val="nil"/>
                <w:between w:val="nil"/>
              </w:pBdr>
              <w:rPr>
                <w:rFonts w:ascii="Times New Roman" w:hAnsi="Times New Roman"/>
                <w:color w:val="000000"/>
              </w:rPr>
            </w:pPr>
            <w:r>
              <w:rPr>
                <w:rFonts w:ascii="Times New Roman" w:hAnsi="Times New Roman"/>
                <w:color w:val="000000"/>
              </w:rPr>
              <w:t xml:space="preserve">A pre-defined template may be available to fill in the relevant physical observations. </w:t>
            </w:r>
          </w:p>
          <w:p w14:paraId="60C90A40" w14:textId="77777777" w:rsidR="00E10281" w:rsidRDefault="00F43FB6">
            <w:pPr>
              <w:numPr>
                <w:ilvl w:val="0"/>
                <w:numId w:val="8"/>
              </w:numPr>
              <w:pBdr>
                <w:top w:val="nil"/>
                <w:left w:val="nil"/>
                <w:bottom w:val="nil"/>
                <w:right w:val="nil"/>
                <w:between w:val="nil"/>
              </w:pBdr>
              <w:rPr>
                <w:rFonts w:ascii="Times New Roman" w:hAnsi="Times New Roman"/>
                <w:color w:val="000000"/>
              </w:rPr>
            </w:pPr>
            <w:r>
              <w:rPr>
                <w:rFonts w:ascii="Times New Roman" w:hAnsi="Times New Roman"/>
                <w:color w:val="000000"/>
              </w:rPr>
              <w:t>Note: The templates used should have structured data elements and associated values that can be saved under respective tables.</w:t>
            </w:r>
          </w:p>
          <w:p w14:paraId="1B9B1E08" w14:textId="77777777" w:rsidR="00E10281" w:rsidRDefault="00F43FB6">
            <w:pPr>
              <w:numPr>
                <w:ilvl w:val="0"/>
                <w:numId w:val="13"/>
              </w:numPr>
              <w:pBdr>
                <w:top w:val="nil"/>
                <w:left w:val="nil"/>
                <w:bottom w:val="nil"/>
                <w:right w:val="nil"/>
                <w:between w:val="nil"/>
              </w:pBdr>
              <w:rPr>
                <w:rFonts w:ascii="Times New Roman" w:hAnsi="Times New Roman"/>
                <w:color w:val="000000"/>
              </w:rPr>
            </w:pPr>
            <w:r>
              <w:rPr>
                <w:rFonts w:ascii="Times New Roman" w:hAnsi="Times New Roman"/>
                <w:color w:val="000000"/>
              </w:rPr>
              <w:t>Upon capturing, the complete set of information, the nurse or doctor reviews the information. Add comments if any and saves the information</w:t>
            </w:r>
          </w:p>
          <w:p w14:paraId="28DBD826" w14:textId="77BA0B31" w:rsidR="00E10281" w:rsidRDefault="00F43FB6">
            <w:pPr>
              <w:numPr>
                <w:ilvl w:val="0"/>
                <w:numId w:val="13"/>
              </w:numPr>
              <w:pBdr>
                <w:top w:val="nil"/>
                <w:left w:val="nil"/>
                <w:bottom w:val="nil"/>
                <w:right w:val="nil"/>
                <w:between w:val="nil"/>
              </w:pBdr>
            </w:pPr>
            <w:r>
              <w:rPr>
                <w:rFonts w:ascii="Times New Roman" w:hAnsi="Times New Roman"/>
                <w:color w:val="000000"/>
              </w:rPr>
              <w:t xml:space="preserve">System alerts </w:t>
            </w:r>
            <w:sdt>
              <w:sdtPr>
                <w:tag w:val="goog_rdk_15"/>
                <w:id w:val="-464660437"/>
              </w:sdtPr>
              <w:sdtEndPr/>
              <w:sdtContent>
                <w:r>
                  <w:rPr>
                    <w:rFonts w:ascii="Times New Roman" w:hAnsi="Times New Roman"/>
                    <w:color w:val="000000"/>
                  </w:rPr>
                  <w:t>on errors during validation</w:t>
                </w:r>
              </w:sdtContent>
            </w:sdt>
            <w:sdt>
              <w:sdtPr>
                <w:tag w:val="goog_rdk_16"/>
                <w:id w:val="1400253569"/>
                <w:showingPlcHdr/>
              </w:sdtPr>
              <w:sdtEndPr/>
              <w:sdtContent>
                <w:r w:rsidR="000A3953">
                  <w:t xml:space="preserve">     </w:t>
                </w:r>
              </w:sdtContent>
            </w:sdt>
          </w:p>
          <w:p w14:paraId="14FFE8F9" w14:textId="77777777" w:rsidR="00E10281" w:rsidRDefault="00F43FB6">
            <w:pPr>
              <w:numPr>
                <w:ilvl w:val="0"/>
                <w:numId w:val="6"/>
              </w:numPr>
              <w:pBdr>
                <w:top w:val="nil"/>
                <w:left w:val="nil"/>
                <w:bottom w:val="nil"/>
                <w:right w:val="nil"/>
                <w:between w:val="nil"/>
              </w:pBdr>
              <w:spacing w:after="120"/>
              <w:rPr>
                <w:rFonts w:ascii="Times New Roman" w:hAnsi="Times New Roman"/>
                <w:color w:val="000000"/>
              </w:rPr>
            </w:pPr>
            <w:r>
              <w:rPr>
                <w:rFonts w:ascii="Times New Roman" w:hAnsi="Times New Roman"/>
                <w:color w:val="000000"/>
              </w:rPr>
              <w:t>Click on Submit “Objective” Information</w:t>
            </w:r>
          </w:p>
        </w:tc>
      </w:tr>
      <w:tr w:rsidR="00E10281" w14:paraId="4E432C0B" w14:textId="77777777">
        <w:trPr>
          <w:trHeight w:val="353"/>
        </w:trPr>
        <w:tc>
          <w:tcPr>
            <w:tcW w:w="1552" w:type="dxa"/>
          </w:tcPr>
          <w:p w14:paraId="6CB7F959" w14:textId="77777777" w:rsidR="00E10281" w:rsidRDefault="00F43FB6">
            <w:pPr>
              <w:pStyle w:val="Title"/>
              <w:spacing w:after="120"/>
              <w:jc w:val="left"/>
              <w:rPr>
                <w:rFonts w:ascii="Times New Roman" w:hAnsi="Times New Roman"/>
                <w:b/>
                <w:sz w:val="20"/>
              </w:rPr>
            </w:pPr>
            <w:r>
              <w:rPr>
                <w:rFonts w:ascii="Times New Roman" w:hAnsi="Times New Roman"/>
                <w:b/>
                <w:sz w:val="20"/>
              </w:rPr>
              <w:t>Outputs</w:t>
            </w:r>
          </w:p>
        </w:tc>
        <w:tc>
          <w:tcPr>
            <w:tcW w:w="7528" w:type="dxa"/>
          </w:tcPr>
          <w:p w14:paraId="68E5ADA3" w14:textId="77777777" w:rsidR="00E10281" w:rsidRDefault="00F43FB6">
            <w:pPr>
              <w:numPr>
                <w:ilvl w:val="0"/>
                <w:numId w:val="1"/>
              </w:numPr>
              <w:pBdr>
                <w:top w:val="nil"/>
                <w:left w:val="nil"/>
                <w:bottom w:val="nil"/>
                <w:right w:val="nil"/>
                <w:between w:val="nil"/>
              </w:pBdr>
              <w:spacing w:after="120"/>
              <w:rPr>
                <w:rFonts w:ascii="Times New Roman" w:hAnsi="Times New Roman"/>
                <w:color w:val="000000"/>
              </w:rPr>
            </w:pPr>
            <w:r>
              <w:rPr>
                <w:rFonts w:ascii="Times New Roman" w:hAnsi="Times New Roman"/>
                <w:color w:val="000000"/>
              </w:rPr>
              <w:t>Filled and saved “Objective” information in the SOAP note</w:t>
            </w:r>
          </w:p>
        </w:tc>
      </w:tr>
      <w:tr w:rsidR="00E10281" w14:paraId="71C3EC51" w14:textId="77777777">
        <w:trPr>
          <w:trHeight w:val="553"/>
        </w:trPr>
        <w:tc>
          <w:tcPr>
            <w:tcW w:w="1552" w:type="dxa"/>
          </w:tcPr>
          <w:p w14:paraId="01FD7612" w14:textId="77777777" w:rsidR="00E10281" w:rsidRDefault="00F43FB6">
            <w:pPr>
              <w:pStyle w:val="Title"/>
              <w:spacing w:after="120"/>
              <w:jc w:val="left"/>
              <w:rPr>
                <w:rFonts w:ascii="Times New Roman" w:hAnsi="Times New Roman"/>
                <w:b/>
                <w:sz w:val="20"/>
              </w:rPr>
            </w:pPr>
            <w:r>
              <w:rPr>
                <w:rFonts w:ascii="Times New Roman" w:hAnsi="Times New Roman"/>
                <w:b/>
                <w:sz w:val="20"/>
              </w:rPr>
              <w:t>Messages &amp; Alerts</w:t>
            </w:r>
          </w:p>
        </w:tc>
        <w:tc>
          <w:tcPr>
            <w:tcW w:w="7528" w:type="dxa"/>
          </w:tcPr>
          <w:p w14:paraId="73A73C5F" w14:textId="374C5DAC" w:rsidR="00E10281" w:rsidRDefault="00F43FB6">
            <w:pPr>
              <w:numPr>
                <w:ilvl w:val="0"/>
                <w:numId w:val="2"/>
              </w:numPr>
              <w:pBdr>
                <w:top w:val="nil"/>
                <w:left w:val="nil"/>
                <w:bottom w:val="nil"/>
                <w:right w:val="nil"/>
                <w:between w:val="nil"/>
              </w:pBdr>
              <w:spacing w:after="120"/>
              <w:rPr>
                <w:rFonts w:ascii="Times New Roman" w:hAnsi="Times New Roman"/>
                <w:color w:val="000000"/>
              </w:rPr>
            </w:pPr>
            <w:r>
              <w:rPr>
                <w:rFonts w:ascii="Times New Roman" w:hAnsi="Times New Roman"/>
                <w:color w:val="000000"/>
              </w:rPr>
              <w:t xml:space="preserve">System alert on </w:t>
            </w:r>
            <w:sdt>
              <w:sdtPr>
                <w:tag w:val="goog_rdk_17"/>
                <w:id w:val="-1738087844"/>
              </w:sdtPr>
              <w:sdtEndPr/>
              <w:sdtContent>
                <w:r>
                  <w:rPr>
                    <w:rFonts w:ascii="Times New Roman" w:hAnsi="Times New Roman"/>
                    <w:color w:val="000000"/>
                  </w:rPr>
                  <w:t>errors during validation</w:t>
                </w:r>
              </w:sdtContent>
            </w:sdt>
            <w:sdt>
              <w:sdtPr>
                <w:tag w:val="goog_rdk_18"/>
                <w:id w:val="1016968401"/>
                <w:showingPlcHdr/>
              </w:sdtPr>
              <w:sdtEndPr/>
              <w:sdtContent>
                <w:r w:rsidR="000A3953">
                  <w:t xml:space="preserve">     </w:t>
                </w:r>
              </w:sdtContent>
            </w:sdt>
          </w:p>
        </w:tc>
      </w:tr>
    </w:tbl>
    <w:p w14:paraId="044DCE40" w14:textId="77777777" w:rsidR="00E10281" w:rsidRDefault="00E10281">
      <w:pPr>
        <w:sectPr w:rsidR="00E10281">
          <w:headerReference w:type="even" r:id="rId11"/>
          <w:footerReference w:type="default" r:id="rId12"/>
          <w:pgSz w:w="11906" w:h="16838"/>
          <w:pgMar w:top="1440" w:right="1440" w:bottom="1440" w:left="1440" w:header="708" w:footer="708" w:gutter="0"/>
          <w:pgNumType w:start="0"/>
          <w:cols w:space="720" w:equalWidth="0">
            <w:col w:w="9360"/>
          </w:cols>
          <w:titlePg/>
        </w:sectPr>
      </w:pPr>
    </w:p>
    <w:p w14:paraId="37EE133D" w14:textId="77777777" w:rsidR="00E10281" w:rsidRDefault="00F43FB6">
      <w:pPr>
        <w:numPr>
          <w:ilvl w:val="1"/>
          <w:numId w:val="10"/>
        </w:numPr>
        <w:pBdr>
          <w:top w:val="nil"/>
          <w:left w:val="nil"/>
          <w:bottom w:val="nil"/>
          <w:right w:val="nil"/>
          <w:between w:val="nil"/>
        </w:pBdr>
        <w:spacing w:before="240"/>
        <w:rPr>
          <w:rFonts w:ascii="Times New Roman" w:hAnsi="Times New Roman"/>
          <w:b/>
          <w:color w:val="000000"/>
        </w:rPr>
      </w:pPr>
      <w:r>
        <w:rPr>
          <w:rFonts w:ascii="Times New Roman" w:hAnsi="Times New Roman"/>
          <w:b/>
          <w:color w:val="000000"/>
          <w:sz w:val="22"/>
          <w:szCs w:val="22"/>
        </w:rPr>
        <w:lastRenderedPageBreak/>
        <w:t>Required MDDS Data Elements</w:t>
      </w:r>
    </w:p>
    <w:p w14:paraId="4364E885" w14:textId="77777777" w:rsidR="00E10281" w:rsidRDefault="00E10281">
      <w:pPr>
        <w:pBdr>
          <w:top w:val="nil"/>
          <w:left w:val="nil"/>
          <w:bottom w:val="nil"/>
          <w:right w:val="nil"/>
          <w:between w:val="nil"/>
        </w:pBdr>
        <w:ind w:left="1224" w:hanging="720"/>
        <w:rPr>
          <w:rFonts w:ascii="Times New Roman" w:hAnsi="Times New Roman"/>
          <w:b/>
          <w:color w:val="000000"/>
        </w:rPr>
      </w:pPr>
    </w:p>
    <w:p w14:paraId="11391C99" w14:textId="77777777" w:rsidR="00E10281" w:rsidRDefault="00F43FB6">
      <w:pPr>
        <w:numPr>
          <w:ilvl w:val="2"/>
          <w:numId w:val="10"/>
        </w:numPr>
        <w:pBdr>
          <w:top w:val="nil"/>
          <w:left w:val="nil"/>
          <w:bottom w:val="nil"/>
          <w:right w:val="nil"/>
          <w:between w:val="nil"/>
        </w:pBdr>
        <w:spacing w:after="160"/>
        <w:rPr>
          <w:rFonts w:ascii="Times New Roman" w:hAnsi="Times New Roman"/>
          <w:b/>
          <w:color w:val="000000"/>
        </w:rPr>
      </w:pPr>
      <w:r>
        <w:rPr>
          <w:rFonts w:ascii="Times New Roman" w:hAnsi="Times New Roman"/>
          <w:b/>
          <w:color w:val="000000"/>
        </w:rPr>
        <w:t>Entity: Generic</w:t>
      </w:r>
    </w:p>
    <w:tbl>
      <w:tblPr>
        <w:tblStyle w:val="a1"/>
        <w:tblW w:w="140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11"/>
        <w:gridCol w:w="2811"/>
        <w:gridCol w:w="2811"/>
        <w:gridCol w:w="2811"/>
        <w:gridCol w:w="2811"/>
      </w:tblGrid>
      <w:sdt>
        <w:sdtPr>
          <w:tag w:val="goog_rdk_19"/>
          <w:id w:val="777847763"/>
        </w:sdtPr>
        <w:sdtEndPr/>
        <w:sdtContent>
          <w:tr w:rsidR="00E10281" w14:paraId="4BC2B5CB" w14:textId="77777777" w:rsidTr="000A3953">
            <w:trPr>
              <w:trHeight w:val="176"/>
            </w:trPr>
            <w:tc>
              <w:tcPr>
                <w:tcW w:w="2811" w:type="dxa"/>
              </w:tcPr>
              <w:p w14:paraId="570ACABC" w14:textId="77777777" w:rsidR="00E10281" w:rsidRDefault="00F43FB6">
                <w:pPr>
                  <w:jc w:val="center"/>
                  <w:rPr>
                    <w:rFonts w:ascii="Times New Roman" w:hAnsi="Times New Roman"/>
                    <w:b/>
                  </w:rPr>
                </w:pPr>
                <w:r>
                  <w:rPr>
                    <w:rFonts w:ascii="Times New Roman" w:hAnsi="Times New Roman"/>
                    <w:b/>
                  </w:rPr>
                  <w:t>Data Elements</w:t>
                </w:r>
              </w:p>
            </w:tc>
            <w:tc>
              <w:tcPr>
                <w:tcW w:w="2811" w:type="dxa"/>
              </w:tcPr>
              <w:p w14:paraId="54106E21" w14:textId="77777777" w:rsidR="00E10281" w:rsidRDefault="00F43FB6">
                <w:pPr>
                  <w:jc w:val="center"/>
                  <w:rPr>
                    <w:rFonts w:ascii="Times New Roman" w:hAnsi="Times New Roman"/>
                    <w:b/>
                  </w:rPr>
                </w:pPr>
                <w:r>
                  <w:rPr>
                    <w:rFonts w:ascii="Times New Roman" w:hAnsi="Times New Roman"/>
                    <w:b/>
                  </w:rPr>
                  <w:t>MDDS Codes</w:t>
                </w:r>
              </w:p>
            </w:tc>
            <w:tc>
              <w:tcPr>
                <w:tcW w:w="2811" w:type="dxa"/>
              </w:tcPr>
              <w:p w14:paraId="155DCE0B" w14:textId="77777777" w:rsidR="00E10281" w:rsidRDefault="00F43FB6">
                <w:pPr>
                  <w:jc w:val="center"/>
                  <w:rPr>
                    <w:rFonts w:ascii="Times New Roman" w:hAnsi="Times New Roman"/>
                    <w:b/>
                  </w:rPr>
                </w:pPr>
                <w:r>
                  <w:rPr>
                    <w:rFonts w:ascii="Times New Roman" w:hAnsi="Times New Roman"/>
                    <w:b/>
                  </w:rPr>
                  <w:t>Data Format</w:t>
                </w:r>
              </w:p>
            </w:tc>
            <w:tc>
              <w:tcPr>
                <w:tcW w:w="2811" w:type="dxa"/>
              </w:tcPr>
              <w:p w14:paraId="4AB63E9B" w14:textId="77777777" w:rsidR="00E10281" w:rsidRDefault="00F43FB6">
                <w:pPr>
                  <w:jc w:val="center"/>
                  <w:rPr>
                    <w:rFonts w:ascii="Times New Roman" w:hAnsi="Times New Roman"/>
                    <w:b/>
                  </w:rPr>
                </w:pPr>
                <w:r>
                  <w:rPr>
                    <w:rFonts w:ascii="Times New Roman" w:hAnsi="Times New Roman"/>
                    <w:b/>
                  </w:rPr>
                  <w:t>Maximum Size</w:t>
                </w:r>
              </w:p>
            </w:tc>
            <w:tc>
              <w:tcPr>
                <w:tcW w:w="2811" w:type="dxa"/>
              </w:tcPr>
              <w:p w14:paraId="4C8CAC81" w14:textId="77777777" w:rsidR="00E10281" w:rsidRDefault="00F43FB6">
                <w:pPr>
                  <w:jc w:val="center"/>
                  <w:rPr>
                    <w:rFonts w:ascii="Times New Roman" w:hAnsi="Times New Roman"/>
                    <w:b/>
                  </w:rPr>
                </w:pPr>
                <w:r>
                  <w:rPr>
                    <w:rFonts w:ascii="Times New Roman" w:hAnsi="Times New Roman"/>
                    <w:b/>
                  </w:rPr>
                  <w:t>Code Directory</w:t>
                </w:r>
              </w:p>
            </w:tc>
          </w:tr>
        </w:sdtContent>
      </w:sdt>
      <w:sdt>
        <w:sdtPr>
          <w:tag w:val="goog_rdk_20"/>
          <w:id w:val="311292114"/>
        </w:sdtPr>
        <w:sdtEndPr/>
        <w:sdtContent>
          <w:tr w:rsidR="00E10281" w14:paraId="040DEA8F" w14:textId="77777777" w:rsidTr="000A3953">
            <w:trPr>
              <w:trHeight w:val="176"/>
            </w:trPr>
            <w:tc>
              <w:tcPr>
                <w:tcW w:w="2811" w:type="dxa"/>
              </w:tcPr>
              <w:p w14:paraId="07C4F9ED" w14:textId="77777777" w:rsidR="00E10281" w:rsidRDefault="00E10281">
                <w:pPr>
                  <w:rPr>
                    <w:rFonts w:ascii="Times New Roman" w:hAnsi="Times New Roman"/>
                    <w:b/>
                    <w:i/>
                  </w:rPr>
                </w:pPr>
              </w:p>
            </w:tc>
            <w:tc>
              <w:tcPr>
                <w:tcW w:w="2811" w:type="dxa"/>
              </w:tcPr>
              <w:p w14:paraId="2AB4B006" w14:textId="77777777" w:rsidR="00E10281" w:rsidRDefault="00E10281">
                <w:pPr>
                  <w:rPr>
                    <w:rFonts w:ascii="Times New Roman" w:hAnsi="Times New Roman"/>
                    <w:b/>
                    <w:i/>
                  </w:rPr>
                </w:pPr>
              </w:p>
            </w:tc>
            <w:tc>
              <w:tcPr>
                <w:tcW w:w="2811" w:type="dxa"/>
              </w:tcPr>
              <w:p w14:paraId="70D18F1F" w14:textId="77777777" w:rsidR="00E10281" w:rsidRDefault="00E10281">
                <w:pPr>
                  <w:jc w:val="center"/>
                  <w:rPr>
                    <w:rFonts w:ascii="Times New Roman" w:hAnsi="Times New Roman"/>
                    <w:b/>
                  </w:rPr>
                </w:pPr>
              </w:p>
            </w:tc>
            <w:tc>
              <w:tcPr>
                <w:tcW w:w="2811" w:type="dxa"/>
              </w:tcPr>
              <w:p w14:paraId="326C9A43" w14:textId="77777777" w:rsidR="00E10281" w:rsidRDefault="00E10281">
                <w:pPr>
                  <w:jc w:val="center"/>
                  <w:rPr>
                    <w:rFonts w:ascii="Times New Roman" w:hAnsi="Times New Roman"/>
                    <w:b/>
                  </w:rPr>
                </w:pPr>
              </w:p>
            </w:tc>
            <w:tc>
              <w:tcPr>
                <w:tcW w:w="2811" w:type="dxa"/>
              </w:tcPr>
              <w:p w14:paraId="0B66DBE0" w14:textId="77777777" w:rsidR="00E10281" w:rsidRDefault="00E10281">
                <w:pPr>
                  <w:jc w:val="center"/>
                  <w:rPr>
                    <w:rFonts w:ascii="Times New Roman" w:hAnsi="Times New Roman"/>
                    <w:b/>
                  </w:rPr>
                </w:pPr>
              </w:p>
            </w:tc>
          </w:tr>
        </w:sdtContent>
      </w:sdt>
      <w:sdt>
        <w:sdtPr>
          <w:tag w:val="goog_rdk_21"/>
          <w:id w:val="1555350166"/>
        </w:sdtPr>
        <w:sdtEndPr/>
        <w:sdtContent>
          <w:tr w:rsidR="00E10281" w14:paraId="43250714" w14:textId="77777777" w:rsidTr="000A3953">
            <w:trPr>
              <w:trHeight w:val="176"/>
            </w:trPr>
            <w:tc>
              <w:tcPr>
                <w:tcW w:w="2811" w:type="dxa"/>
                <w:vAlign w:val="center"/>
              </w:tcPr>
              <w:p w14:paraId="24EC1CAF" w14:textId="77777777" w:rsidR="00E10281" w:rsidRDefault="00F43FB6">
                <w:pPr>
                  <w:rPr>
                    <w:rFonts w:ascii="Times New Roman" w:hAnsi="Times New Roman"/>
                  </w:rPr>
                </w:pPr>
                <w:r>
                  <w:rPr>
                    <w:rFonts w:ascii="Times New Roman" w:hAnsi="Times New Roman"/>
                  </w:rPr>
                  <w:t>Time</w:t>
                </w:r>
              </w:p>
            </w:tc>
            <w:tc>
              <w:tcPr>
                <w:tcW w:w="2811" w:type="dxa"/>
                <w:vAlign w:val="center"/>
              </w:tcPr>
              <w:p w14:paraId="111529E9" w14:textId="77777777" w:rsidR="00E10281" w:rsidRDefault="00F43FB6">
                <w:pPr>
                  <w:rPr>
                    <w:rFonts w:ascii="Times New Roman" w:hAnsi="Times New Roman"/>
                  </w:rPr>
                </w:pPr>
                <w:r>
                  <w:rPr>
                    <w:rFonts w:ascii="Times New Roman" w:hAnsi="Times New Roman"/>
                  </w:rPr>
                  <w:t>05.001.0001</w:t>
                </w:r>
              </w:p>
            </w:tc>
            <w:tc>
              <w:tcPr>
                <w:tcW w:w="2811" w:type="dxa"/>
              </w:tcPr>
              <w:p w14:paraId="73F59C4B" w14:textId="07B26787" w:rsidR="00E10281" w:rsidRDefault="00F43FB6">
                <w:pPr>
                  <w:jc w:val="center"/>
                  <w:rPr>
                    <w:rFonts w:ascii="Times New Roman" w:hAnsi="Times New Roman"/>
                  </w:rPr>
                </w:pPr>
                <w:r>
                  <w:rPr>
                    <w:rFonts w:ascii="Times New Roman" w:hAnsi="Times New Roman"/>
                  </w:rPr>
                  <w:t>HH:MM</w:t>
                </w:r>
                <w:sdt>
                  <w:sdtPr>
                    <w:tag w:val="goog_rdk_22"/>
                    <w:id w:val="525682594"/>
                    <w:showingPlcHdr/>
                  </w:sdtPr>
                  <w:sdtEndPr/>
                  <w:sdtContent>
                    <w:r w:rsidR="000A3953">
                      <w:t xml:space="preserve">     </w:t>
                    </w:r>
                  </w:sdtContent>
                </w:sdt>
                <w:r>
                  <w:rPr>
                    <w:rFonts w:ascii="Times New Roman" w:hAnsi="Times New Roman"/>
                  </w:rPr>
                  <w:t>:SS</w:t>
                </w:r>
              </w:p>
            </w:tc>
            <w:tc>
              <w:tcPr>
                <w:tcW w:w="2811" w:type="dxa"/>
              </w:tcPr>
              <w:p w14:paraId="3079E27B" w14:textId="77777777" w:rsidR="00E10281" w:rsidRDefault="00F43FB6">
                <w:pPr>
                  <w:jc w:val="center"/>
                  <w:rPr>
                    <w:rFonts w:ascii="Times New Roman" w:hAnsi="Times New Roman"/>
                  </w:rPr>
                </w:pPr>
                <w:r>
                  <w:rPr>
                    <w:rFonts w:ascii="Times New Roman" w:hAnsi="Times New Roman"/>
                  </w:rPr>
                  <w:t>8</w:t>
                </w:r>
              </w:p>
            </w:tc>
            <w:tc>
              <w:tcPr>
                <w:tcW w:w="2811" w:type="dxa"/>
              </w:tcPr>
              <w:p w14:paraId="4EF25EA0" w14:textId="77777777" w:rsidR="00E10281" w:rsidRDefault="00E10281">
                <w:pPr>
                  <w:jc w:val="center"/>
                  <w:rPr>
                    <w:rFonts w:ascii="Times New Roman" w:hAnsi="Times New Roman"/>
                  </w:rPr>
                </w:pPr>
              </w:p>
            </w:tc>
          </w:tr>
        </w:sdtContent>
      </w:sdt>
      <w:sdt>
        <w:sdtPr>
          <w:tag w:val="goog_rdk_23"/>
          <w:id w:val="1827774987"/>
        </w:sdtPr>
        <w:sdtEndPr/>
        <w:sdtContent>
          <w:tr w:rsidR="00E10281" w14:paraId="1A0A7C66" w14:textId="77777777" w:rsidTr="000A3953">
            <w:trPr>
              <w:trHeight w:val="176"/>
            </w:trPr>
            <w:tc>
              <w:tcPr>
                <w:tcW w:w="2811" w:type="dxa"/>
                <w:vAlign w:val="center"/>
              </w:tcPr>
              <w:p w14:paraId="7E8D53C4" w14:textId="77777777" w:rsidR="00E10281" w:rsidRDefault="00F43FB6">
                <w:pPr>
                  <w:rPr>
                    <w:rFonts w:ascii="Times New Roman" w:hAnsi="Times New Roman"/>
                  </w:rPr>
                </w:pPr>
                <w:r>
                  <w:rPr>
                    <w:rFonts w:ascii="Times New Roman" w:hAnsi="Times New Roman"/>
                  </w:rPr>
                  <w:t>Date</w:t>
                </w:r>
              </w:p>
            </w:tc>
            <w:tc>
              <w:tcPr>
                <w:tcW w:w="2811" w:type="dxa"/>
                <w:vAlign w:val="center"/>
              </w:tcPr>
              <w:p w14:paraId="0ED38DAD" w14:textId="77777777" w:rsidR="00E10281" w:rsidRDefault="00F43FB6">
                <w:pPr>
                  <w:rPr>
                    <w:rFonts w:ascii="Times New Roman" w:hAnsi="Times New Roman"/>
                  </w:rPr>
                </w:pPr>
                <w:r>
                  <w:rPr>
                    <w:rFonts w:ascii="Times New Roman" w:hAnsi="Times New Roman"/>
                  </w:rPr>
                  <w:t>G00.01</w:t>
                </w:r>
              </w:p>
            </w:tc>
            <w:tc>
              <w:tcPr>
                <w:tcW w:w="2811" w:type="dxa"/>
              </w:tcPr>
              <w:p w14:paraId="64EEE8E8" w14:textId="77777777" w:rsidR="00E10281" w:rsidRDefault="00F43FB6">
                <w:pPr>
                  <w:jc w:val="center"/>
                  <w:rPr>
                    <w:rFonts w:ascii="Times New Roman" w:hAnsi="Times New Roman"/>
                  </w:rPr>
                </w:pPr>
                <w:r>
                  <w:rPr>
                    <w:rFonts w:ascii="Times New Roman" w:hAnsi="Times New Roman"/>
                  </w:rPr>
                  <w:t>dd/mm/</w:t>
                </w:r>
                <w:proofErr w:type="spellStart"/>
                <w:r>
                  <w:rPr>
                    <w:rFonts w:ascii="Times New Roman" w:hAnsi="Times New Roman"/>
                  </w:rPr>
                  <w:t>yyyy</w:t>
                </w:r>
                <w:proofErr w:type="spellEnd"/>
              </w:p>
            </w:tc>
            <w:tc>
              <w:tcPr>
                <w:tcW w:w="2811" w:type="dxa"/>
              </w:tcPr>
              <w:p w14:paraId="3C69FBED" w14:textId="77777777" w:rsidR="00E10281" w:rsidRDefault="00F43FB6">
                <w:pPr>
                  <w:jc w:val="center"/>
                  <w:rPr>
                    <w:rFonts w:ascii="Times New Roman" w:hAnsi="Times New Roman"/>
                  </w:rPr>
                </w:pPr>
                <w:r>
                  <w:rPr>
                    <w:rFonts w:ascii="Times New Roman" w:hAnsi="Times New Roman"/>
                    <w:color w:val="000000"/>
                  </w:rPr>
                  <w:t>10</w:t>
                </w:r>
              </w:p>
            </w:tc>
            <w:tc>
              <w:tcPr>
                <w:tcW w:w="2811" w:type="dxa"/>
              </w:tcPr>
              <w:p w14:paraId="48F27F4D" w14:textId="77777777" w:rsidR="00E10281" w:rsidRDefault="00E10281">
                <w:pPr>
                  <w:jc w:val="center"/>
                  <w:rPr>
                    <w:rFonts w:ascii="Times New Roman" w:hAnsi="Times New Roman"/>
                  </w:rPr>
                </w:pPr>
              </w:p>
            </w:tc>
          </w:tr>
        </w:sdtContent>
      </w:sdt>
      <w:sdt>
        <w:sdtPr>
          <w:tag w:val="goog_rdk_24"/>
          <w:id w:val="460230309"/>
        </w:sdtPr>
        <w:sdtEndPr/>
        <w:sdtContent>
          <w:tr w:rsidR="00E10281" w14:paraId="3A2EDD17" w14:textId="77777777" w:rsidTr="000A3953">
            <w:trPr>
              <w:trHeight w:val="176"/>
            </w:trPr>
            <w:tc>
              <w:tcPr>
                <w:tcW w:w="2811" w:type="dxa"/>
                <w:vAlign w:val="center"/>
              </w:tcPr>
              <w:p w14:paraId="1F531D37" w14:textId="77777777" w:rsidR="00E10281" w:rsidRDefault="00F43FB6">
                <w:pPr>
                  <w:rPr>
                    <w:rFonts w:ascii="Times New Roman" w:hAnsi="Times New Roman"/>
                  </w:rPr>
                </w:pPr>
                <w:r>
                  <w:rPr>
                    <w:rFonts w:ascii="Times New Roman" w:hAnsi="Times New Roman"/>
                  </w:rPr>
                  <w:t>Alternate Identifier Type</w:t>
                </w:r>
              </w:p>
            </w:tc>
            <w:tc>
              <w:tcPr>
                <w:tcW w:w="2811" w:type="dxa"/>
                <w:vAlign w:val="center"/>
              </w:tcPr>
              <w:p w14:paraId="52947762" w14:textId="77777777" w:rsidR="00E10281" w:rsidRDefault="00F43FB6">
                <w:pPr>
                  <w:rPr>
                    <w:rFonts w:ascii="Times New Roman" w:hAnsi="Times New Roman"/>
                  </w:rPr>
                </w:pPr>
                <w:r>
                  <w:rPr>
                    <w:rFonts w:ascii="Times New Roman" w:hAnsi="Times New Roman"/>
                  </w:rPr>
                  <w:t>05.001.0003</w:t>
                </w:r>
              </w:p>
            </w:tc>
            <w:tc>
              <w:tcPr>
                <w:tcW w:w="2811" w:type="dxa"/>
              </w:tcPr>
              <w:p w14:paraId="24B4D17B" w14:textId="77777777" w:rsidR="00E10281" w:rsidRDefault="00F43FB6">
                <w:pPr>
                  <w:jc w:val="center"/>
                  <w:rPr>
                    <w:rFonts w:ascii="Times New Roman" w:hAnsi="Times New Roman"/>
                    <w:color w:val="000000"/>
                  </w:rPr>
                </w:pPr>
                <w:r>
                  <w:rPr>
                    <w:rFonts w:ascii="Times New Roman" w:hAnsi="Times New Roman"/>
                    <w:color w:val="000000"/>
                  </w:rPr>
                  <w:t>Integer</w:t>
                </w:r>
              </w:p>
            </w:tc>
            <w:tc>
              <w:tcPr>
                <w:tcW w:w="2811" w:type="dxa"/>
              </w:tcPr>
              <w:p w14:paraId="47D51E38" w14:textId="77777777" w:rsidR="00E10281" w:rsidRDefault="00F43FB6">
                <w:pPr>
                  <w:jc w:val="center"/>
                  <w:rPr>
                    <w:rFonts w:ascii="Times New Roman" w:hAnsi="Times New Roman"/>
                    <w:color w:val="000000"/>
                  </w:rPr>
                </w:pPr>
                <w:r>
                  <w:rPr>
                    <w:rFonts w:ascii="Times New Roman" w:hAnsi="Times New Roman"/>
                    <w:color w:val="000000"/>
                  </w:rPr>
                  <w:t>2</w:t>
                </w:r>
              </w:p>
            </w:tc>
            <w:tc>
              <w:tcPr>
                <w:tcW w:w="2811" w:type="dxa"/>
              </w:tcPr>
              <w:p w14:paraId="55F52F92" w14:textId="77777777" w:rsidR="00E10281" w:rsidRDefault="00F43FB6">
                <w:pPr>
                  <w:jc w:val="center"/>
                  <w:rPr>
                    <w:rFonts w:ascii="Times New Roman" w:hAnsi="Times New Roman"/>
                    <w:color w:val="000000"/>
                  </w:rPr>
                </w:pPr>
                <w:r>
                  <w:rPr>
                    <w:rFonts w:ascii="Times New Roman" w:hAnsi="Times New Roman"/>
                    <w:color w:val="000000"/>
                  </w:rPr>
                  <w:t xml:space="preserve">Refer to </w:t>
                </w:r>
                <w:sdt>
                  <w:sdtPr>
                    <w:tag w:val="goog_rdk_25"/>
                    <w:id w:val="-198781280"/>
                  </w:sdtPr>
                  <w:sdtEndPr/>
                  <w:sdtContent>
                    <w:r w:rsidRPr="000A3953">
                      <w:rPr>
                        <w:rFonts w:ascii="Times New Roman" w:hAnsi="Times New Roman"/>
                      </w:rPr>
                      <w:t>CD05.053</w:t>
                    </w:r>
                  </w:sdtContent>
                </w:sdt>
              </w:p>
            </w:tc>
          </w:tr>
        </w:sdtContent>
      </w:sdt>
      <w:sdt>
        <w:sdtPr>
          <w:tag w:val="goog_rdk_26"/>
          <w:id w:val="-1146817713"/>
        </w:sdtPr>
        <w:sdtEndPr/>
        <w:sdtContent>
          <w:tr w:rsidR="00E10281" w14:paraId="3D0552A6" w14:textId="77777777" w:rsidTr="000A3953">
            <w:trPr>
              <w:trHeight w:val="176"/>
            </w:trPr>
            <w:tc>
              <w:tcPr>
                <w:tcW w:w="2811" w:type="dxa"/>
                <w:vAlign w:val="center"/>
              </w:tcPr>
              <w:p w14:paraId="32E48828" w14:textId="77777777" w:rsidR="00E10281" w:rsidRDefault="00F43FB6">
                <w:pPr>
                  <w:rPr>
                    <w:rFonts w:ascii="Times New Roman" w:hAnsi="Times New Roman"/>
                  </w:rPr>
                </w:pPr>
                <w:r>
                  <w:rPr>
                    <w:rFonts w:ascii="Times New Roman" w:hAnsi="Times New Roman"/>
                  </w:rPr>
                  <w:t>Alternate Identifier</w:t>
                </w:r>
              </w:p>
            </w:tc>
            <w:tc>
              <w:tcPr>
                <w:tcW w:w="2811" w:type="dxa"/>
                <w:vAlign w:val="center"/>
              </w:tcPr>
              <w:p w14:paraId="04484758" w14:textId="77777777" w:rsidR="00E10281" w:rsidRDefault="00F43FB6">
                <w:pPr>
                  <w:rPr>
                    <w:rFonts w:ascii="Times New Roman" w:hAnsi="Times New Roman"/>
                  </w:rPr>
                </w:pPr>
                <w:r>
                  <w:rPr>
                    <w:rFonts w:ascii="Times New Roman" w:hAnsi="Times New Roman"/>
                  </w:rPr>
                  <w:t>05.001.0004</w:t>
                </w:r>
              </w:p>
            </w:tc>
            <w:tc>
              <w:tcPr>
                <w:tcW w:w="2811" w:type="dxa"/>
              </w:tcPr>
              <w:p w14:paraId="63E5A228" w14:textId="77777777" w:rsidR="00E10281" w:rsidRDefault="00F43FB6">
                <w:pPr>
                  <w:jc w:val="center"/>
                  <w:rPr>
                    <w:rFonts w:ascii="Times New Roman" w:hAnsi="Times New Roman"/>
                    <w:color w:val="000000"/>
                  </w:rPr>
                </w:pPr>
                <w:r>
                  <w:rPr>
                    <w:rFonts w:ascii="Times New Roman" w:hAnsi="Times New Roman"/>
                    <w:color w:val="000000"/>
                  </w:rPr>
                  <w:t>Varchar</w:t>
                </w:r>
              </w:p>
            </w:tc>
            <w:tc>
              <w:tcPr>
                <w:tcW w:w="2811" w:type="dxa"/>
              </w:tcPr>
              <w:p w14:paraId="7B8AB24B" w14:textId="77777777" w:rsidR="00E10281" w:rsidRDefault="00F43FB6">
                <w:pPr>
                  <w:jc w:val="center"/>
                  <w:rPr>
                    <w:rFonts w:ascii="Times New Roman" w:hAnsi="Times New Roman"/>
                    <w:color w:val="000000"/>
                  </w:rPr>
                </w:pPr>
                <w:r>
                  <w:rPr>
                    <w:rFonts w:ascii="Times New Roman" w:hAnsi="Times New Roman"/>
                    <w:color w:val="000000"/>
                  </w:rPr>
                  <w:t>254</w:t>
                </w:r>
              </w:p>
            </w:tc>
            <w:tc>
              <w:tcPr>
                <w:tcW w:w="2811" w:type="dxa"/>
              </w:tcPr>
              <w:p w14:paraId="12E6D851" w14:textId="77777777" w:rsidR="00E10281" w:rsidRDefault="00E10281">
                <w:pPr>
                  <w:jc w:val="center"/>
                  <w:rPr>
                    <w:rFonts w:ascii="Times New Roman" w:hAnsi="Times New Roman"/>
                    <w:color w:val="000000"/>
                  </w:rPr>
                </w:pPr>
              </w:p>
            </w:tc>
          </w:tr>
        </w:sdtContent>
      </w:sdt>
      <w:sdt>
        <w:sdtPr>
          <w:tag w:val="goog_rdk_27"/>
          <w:id w:val="-1951858980"/>
        </w:sdtPr>
        <w:sdtEndPr/>
        <w:sdtContent>
          <w:tr w:rsidR="00E10281" w14:paraId="0D83F488" w14:textId="77777777" w:rsidTr="000A3953">
            <w:trPr>
              <w:trHeight w:val="176"/>
            </w:trPr>
            <w:tc>
              <w:tcPr>
                <w:tcW w:w="2811" w:type="dxa"/>
                <w:vAlign w:val="center"/>
              </w:tcPr>
              <w:p w14:paraId="10407F20" w14:textId="77777777" w:rsidR="00E10281" w:rsidRDefault="00F43FB6">
                <w:pPr>
                  <w:rPr>
                    <w:rFonts w:ascii="Times New Roman" w:hAnsi="Times New Roman"/>
                  </w:rPr>
                </w:pPr>
                <w:r>
                  <w:rPr>
                    <w:rFonts w:ascii="Times New Roman" w:hAnsi="Times New Roman"/>
                  </w:rPr>
                  <w:t>Alternate Identifier Format</w:t>
                </w:r>
              </w:p>
            </w:tc>
            <w:tc>
              <w:tcPr>
                <w:tcW w:w="2811" w:type="dxa"/>
                <w:vAlign w:val="center"/>
              </w:tcPr>
              <w:p w14:paraId="1559B9C8" w14:textId="77777777" w:rsidR="00E10281" w:rsidRDefault="00F43FB6">
                <w:pPr>
                  <w:rPr>
                    <w:rFonts w:ascii="Times New Roman" w:hAnsi="Times New Roman"/>
                  </w:rPr>
                </w:pPr>
                <w:r>
                  <w:rPr>
                    <w:rFonts w:ascii="Times New Roman" w:hAnsi="Times New Roman"/>
                  </w:rPr>
                  <w:t>05.001.0005</w:t>
                </w:r>
              </w:p>
            </w:tc>
            <w:tc>
              <w:tcPr>
                <w:tcW w:w="2811" w:type="dxa"/>
              </w:tcPr>
              <w:p w14:paraId="2E38E840" w14:textId="77777777" w:rsidR="00E10281" w:rsidRDefault="00F43FB6">
                <w:pPr>
                  <w:jc w:val="center"/>
                  <w:rPr>
                    <w:rFonts w:ascii="Times New Roman" w:hAnsi="Times New Roman"/>
                    <w:color w:val="000000"/>
                  </w:rPr>
                </w:pPr>
                <w:r>
                  <w:rPr>
                    <w:rFonts w:ascii="Times New Roman" w:hAnsi="Times New Roman"/>
                    <w:color w:val="000000"/>
                  </w:rPr>
                  <w:t>Bytes</w:t>
                </w:r>
              </w:p>
            </w:tc>
            <w:tc>
              <w:tcPr>
                <w:tcW w:w="2811" w:type="dxa"/>
              </w:tcPr>
              <w:p w14:paraId="5832BABC" w14:textId="77777777" w:rsidR="00E10281" w:rsidRDefault="00F43FB6">
                <w:pPr>
                  <w:jc w:val="center"/>
                  <w:rPr>
                    <w:rFonts w:ascii="Times New Roman" w:hAnsi="Times New Roman"/>
                    <w:color w:val="000000"/>
                  </w:rPr>
                </w:pPr>
                <w:r>
                  <w:rPr>
                    <w:rFonts w:ascii="Times New Roman" w:hAnsi="Times New Roman"/>
                    <w:color w:val="000000"/>
                  </w:rPr>
                  <w:t>20</w:t>
                </w:r>
              </w:p>
            </w:tc>
            <w:tc>
              <w:tcPr>
                <w:tcW w:w="2811" w:type="dxa"/>
              </w:tcPr>
              <w:p w14:paraId="2D32B62F" w14:textId="77777777" w:rsidR="00E10281" w:rsidRDefault="00E10281">
                <w:pPr>
                  <w:jc w:val="center"/>
                  <w:rPr>
                    <w:rFonts w:ascii="Times New Roman" w:hAnsi="Times New Roman"/>
                    <w:color w:val="000000"/>
                  </w:rPr>
                </w:pPr>
              </w:p>
            </w:tc>
          </w:tr>
        </w:sdtContent>
      </w:sdt>
      <w:sdt>
        <w:sdtPr>
          <w:tag w:val="goog_rdk_28"/>
          <w:id w:val="-1269698092"/>
        </w:sdtPr>
        <w:sdtEndPr/>
        <w:sdtContent>
          <w:tr w:rsidR="00E10281" w14:paraId="6C175370" w14:textId="77777777" w:rsidTr="000A3953">
            <w:trPr>
              <w:trHeight w:val="176"/>
            </w:trPr>
            <w:tc>
              <w:tcPr>
                <w:tcW w:w="2811" w:type="dxa"/>
                <w:vAlign w:val="center"/>
              </w:tcPr>
              <w:p w14:paraId="1A48B583" w14:textId="77777777" w:rsidR="00E10281" w:rsidRDefault="00F43FB6">
                <w:pPr>
                  <w:rPr>
                    <w:rFonts w:ascii="Times New Roman" w:hAnsi="Times New Roman"/>
                  </w:rPr>
                </w:pPr>
                <w:r>
                  <w:rPr>
                    <w:rFonts w:ascii="Times New Roman" w:hAnsi="Times New Roman"/>
                  </w:rPr>
                  <w:t>Comments</w:t>
                </w:r>
              </w:p>
            </w:tc>
            <w:tc>
              <w:tcPr>
                <w:tcW w:w="2811" w:type="dxa"/>
                <w:vAlign w:val="center"/>
              </w:tcPr>
              <w:p w14:paraId="72682D97" w14:textId="77777777" w:rsidR="00E10281" w:rsidRDefault="00F43FB6">
                <w:pPr>
                  <w:rPr>
                    <w:rFonts w:ascii="Times New Roman" w:hAnsi="Times New Roman"/>
                  </w:rPr>
                </w:pPr>
                <w:r>
                  <w:rPr>
                    <w:rFonts w:ascii="Times New Roman" w:hAnsi="Times New Roman"/>
                  </w:rPr>
                  <w:t>05.001.0007</w:t>
                </w:r>
              </w:p>
            </w:tc>
            <w:tc>
              <w:tcPr>
                <w:tcW w:w="2811" w:type="dxa"/>
              </w:tcPr>
              <w:p w14:paraId="21A9F33E" w14:textId="77777777" w:rsidR="00E10281" w:rsidRDefault="00F43FB6">
                <w:pPr>
                  <w:jc w:val="center"/>
                  <w:rPr>
                    <w:rFonts w:ascii="Times New Roman" w:hAnsi="Times New Roman"/>
                    <w:color w:val="000000"/>
                  </w:rPr>
                </w:pPr>
                <w:r>
                  <w:rPr>
                    <w:rFonts w:ascii="Times New Roman" w:hAnsi="Times New Roman"/>
                    <w:color w:val="000000"/>
                  </w:rPr>
                  <w:t>Varchar</w:t>
                </w:r>
              </w:p>
            </w:tc>
            <w:tc>
              <w:tcPr>
                <w:tcW w:w="2811" w:type="dxa"/>
              </w:tcPr>
              <w:p w14:paraId="0FE54EE5" w14:textId="77777777" w:rsidR="00E10281" w:rsidRDefault="00F43FB6">
                <w:pPr>
                  <w:jc w:val="center"/>
                  <w:rPr>
                    <w:rFonts w:ascii="Times New Roman" w:hAnsi="Times New Roman"/>
                    <w:color w:val="000000"/>
                  </w:rPr>
                </w:pPr>
                <w:r>
                  <w:rPr>
                    <w:rFonts w:ascii="Times New Roman" w:hAnsi="Times New Roman"/>
                    <w:color w:val="000000"/>
                  </w:rPr>
                  <w:t>99</w:t>
                </w:r>
              </w:p>
            </w:tc>
            <w:tc>
              <w:tcPr>
                <w:tcW w:w="2811" w:type="dxa"/>
              </w:tcPr>
              <w:p w14:paraId="6B105199" w14:textId="77777777" w:rsidR="00E10281" w:rsidRDefault="00E10281">
                <w:pPr>
                  <w:jc w:val="center"/>
                  <w:rPr>
                    <w:rFonts w:ascii="Times New Roman" w:hAnsi="Times New Roman"/>
                    <w:color w:val="000000"/>
                  </w:rPr>
                </w:pPr>
              </w:p>
            </w:tc>
          </w:tr>
        </w:sdtContent>
      </w:sdt>
      <w:sdt>
        <w:sdtPr>
          <w:tag w:val="goog_rdk_29"/>
          <w:id w:val="-1383554063"/>
        </w:sdtPr>
        <w:sdtEndPr/>
        <w:sdtContent>
          <w:tr w:rsidR="00E10281" w14:paraId="3B60C104" w14:textId="77777777" w:rsidTr="000A3953">
            <w:trPr>
              <w:trHeight w:val="176"/>
            </w:trPr>
            <w:tc>
              <w:tcPr>
                <w:tcW w:w="2811" w:type="dxa"/>
                <w:vAlign w:val="center"/>
              </w:tcPr>
              <w:p w14:paraId="55E8EF70" w14:textId="77777777" w:rsidR="00E10281" w:rsidRDefault="00F43FB6">
                <w:pPr>
                  <w:rPr>
                    <w:rFonts w:ascii="Times New Roman" w:hAnsi="Times New Roman"/>
                  </w:rPr>
                </w:pPr>
                <w:r>
                  <w:rPr>
                    <w:rFonts w:ascii="Times New Roman" w:hAnsi="Times New Roman"/>
                  </w:rPr>
                  <w:t>Unit of Measurement</w:t>
                </w:r>
              </w:p>
            </w:tc>
            <w:tc>
              <w:tcPr>
                <w:tcW w:w="2811" w:type="dxa"/>
                <w:vAlign w:val="center"/>
              </w:tcPr>
              <w:p w14:paraId="64369059" w14:textId="77777777" w:rsidR="00E10281" w:rsidRDefault="00F43FB6">
                <w:pPr>
                  <w:rPr>
                    <w:rFonts w:ascii="Times New Roman" w:hAnsi="Times New Roman"/>
                  </w:rPr>
                </w:pPr>
                <w:r>
                  <w:rPr>
                    <w:rFonts w:ascii="Times New Roman" w:hAnsi="Times New Roman"/>
                  </w:rPr>
                  <w:t>05.001.0018</w:t>
                </w:r>
              </w:p>
            </w:tc>
            <w:tc>
              <w:tcPr>
                <w:tcW w:w="2811" w:type="dxa"/>
              </w:tcPr>
              <w:p w14:paraId="1C4C9F6B" w14:textId="77777777" w:rsidR="00E10281" w:rsidRDefault="00F43FB6">
                <w:pPr>
                  <w:jc w:val="center"/>
                  <w:rPr>
                    <w:rFonts w:ascii="Times New Roman" w:hAnsi="Times New Roman"/>
                    <w:color w:val="000000"/>
                  </w:rPr>
                </w:pPr>
                <w:r>
                  <w:rPr>
                    <w:rFonts w:ascii="Times New Roman" w:hAnsi="Times New Roman"/>
                    <w:color w:val="000000"/>
                  </w:rPr>
                  <w:t>Varchar</w:t>
                </w:r>
              </w:p>
            </w:tc>
            <w:tc>
              <w:tcPr>
                <w:tcW w:w="2811" w:type="dxa"/>
              </w:tcPr>
              <w:p w14:paraId="428C93BA" w14:textId="77777777" w:rsidR="00E10281" w:rsidRDefault="00F43FB6">
                <w:pPr>
                  <w:jc w:val="center"/>
                  <w:rPr>
                    <w:rFonts w:ascii="Times New Roman" w:hAnsi="Times New Roman"/>
                    <w:color w:val="000000"/>
                  </w:rPr>
                </w:pPr>
                <w:r>
                  <w:rPr>
                    <w:rFonts w:ascii="Times New Roman" w:hAnsi="Times New Roman"/>
                    <w:color w:val="000000"/>
                  </w:rPr>
                  <w:t>25</w:t>
                </w:r>
              </w:p>
            </w:tc>
            <w:tc>
              <w:tcPr>
                <w:tcW w:w="2811" w:type="dxa"/>
              </w:tcPr>
              <w:p w14:paraId="260C27D4" w14:textId="77777777" w:rsidR="00E10281" w:rsidRDefault="00F43FB6">
                <w:pPr>
                  <w:jc w:val="center"/>
                  <w:rPr>
                    <w:rFonts w:ascii="Times New Roman" w:hAnsi="Times New Roman"/>
                    <w:color w:val="000000"/>
                  </w:rPr>
                </w:pPr>
                <w:r>
                  <w:rPr>
                    <w:rFonts w:ascii="Times New Roman" w:hAnsi="Times New Roman"/>
                    <w:color w:val="000000"/>
                  </w:rPr>
                  <w:t xml:space="preserve">Refer to </w:t>
                </w:r>
                <w:sdt>
                  <w:sdtPr>
                    <w:tag w:val="goog_rdk_30"/>
                    <w:id w:val="-1389098945"/>
                  </w:sdtPr>
                  <w:sdtEndPr/>
                  <w:sdtContent>
                    <w:r w:rsidRPr="000A3953">
                      <w:rPr>
                        <w:rFonts w:ascii="Times New Roman" w:hAnsi="Times New Roman"/>
                      </w:rPr>
                      <w:t>CD05.025</w:t>
                    </w:r>
                  </w:sdtContent>
                </w:sdt>
              </w:p>
            </w:tc>
          </w:tr>
        </w:sdtContent>
      </w:sdt>
      <w:sdt>
        <w:sdtPr>
          <w:tag w:val="goog_rdk_31"/>
          <w:id w:val="-1713183532"/>
        </w:sdtPr>
        <w:sdtEndPr/>
        <w:sdtContent>
          <w:tr w:rsidR="00E10281" w14:paraId="200BF031" w14:textId="77777777" w:rsidTr="000A3953">
            <w:trPr>
              <w:trHeight w:val="176"/>
            </w:trPr>
            <w:tc>
              <w:tcPr>
                <w:tcW w:w="2811" w:type="dxa"/>
                <w:vAlign w:val="center"/>
              </w:tcPr>
              <w:p w14:paraId="09D9777F" w14:textId="77777777" w:rsidR="00E10281" w:rsidRDefault="00F43FB6">
                <w:pPr>
                  <w:rPr>
                    <w:rFonts w:ascii="Times New Roman" w:hAnsi="Times New Roman"/>
                  </w:rPr>
                </w:pPr>
                <w:r>
                  <w:rPr>
                    <w:rFonts w:ascii="Times New Roman" w:hAnsi="Times New Roman"/>
                  </w:rPr>
                  <w:t>Healthcare Application Number</w:t>
                </w:r>
              </w:p>
            </w:tc>
            <w:tc>
              <w:tcPr>
                <w:tcW w:w="2811" w:type="dxa"/>
                <w:vAlign w:val="center"/>
              </w:tcPr>
              <w:p w14:paraId="76C9E9B9" w14:textId="77777777" w:rsidR="00E10281" w:rsidRDefault="00F43FB6">
                <w:pPr>
                  <w:rPr>
                    <w:rFonts w:ascii="Times New Roman" w:hAnsi="Times New Roman"/>
                  </w:rPr>
                </w:pPr>
                <w:r>
                  <w:rPr>
                    <w:rFonts w:ascii="Times New Roman" w:hAnsi="Times New Roman"/>
                  </w:rPr>
                  <w:t>05.001.0019</w:t>
                </w:r>
              </w:p>
            </w:tc>
            <w:tc>
              <w:tcPr>
                <w:tcW w:w="2811" w:type="dxa"/>
              </w:tcPr>
              <w:p w14:paraId="3B184CF4" w14:textId="77777777" w:rsidR="00E10281" w:rsidRDefault="00F43FB6">
                <w:pPr>
                  <w:jc w:val="center"/>
                  <w:rPr>
                    <w:rFonts w:ascii="Times New Roman" w:hAnsi="Times New Roman"/>
                    <w:color w:val="000000"/>
                  </w:rPr>
                </w:pPr>
                <w:r>
                  <w:rPr>
                    <w:rFonts w:ascii="Times New Roman" w:hAnsi="Times New Roman"/>
                    <w:color w:val="000000"/>
                  </w:rPr>
                  <w:t>Integer</w:t>
                </w:r>
              </w:p>
            </w:tc>
            <w:tc>
              <w:tcPr>
                <w:tcW w:w="2811" w:type="dxa"/>
              </w:tcPr>
              <w:p w14:paraId="2E4CF21A" w14:textId="77777777" w:rsidR="00E10281" w:rsidRDefault="00F43FB6">
                <w:pPr>
                  <w:jc w:val="center"/>
                  <w:rPr>
                    <w:rFonts w:ascii="Times New Roman" w:hAnsi="Times New Roman"/>
                    <w:color w:val="000000"/>
                  </w:rPr>
                </w:pPr>
                <w:r>
                  <w:rPr>
                    <w:rFonts w:ascii="Times New Roman" w:hAnsi="Times New Roman"/>
                    <w:color w:val="000000"/>
                  </w:rPr>
                  <w:t>5</w:t>
                </w:r>
              </w:p>
            </w:tc>
            <w:tc>
              <w:tcPr>
                <w:tcW w:w="2811" w:type="dxa"/>
              </w:tcPr>
              <w:p w14:paraId="58F09188" w14:textId="77777777" w:rsidR="00E10281" w:rsidRDefault="00F43FB6">
                <w:pPr>
                  <w:jc w:val="center"/>
                  <w:rPr>
                    <w:rFonts w:ascii="Times New Roman" w:hAnsi="Times New Roman"/>
                    <w:color w:val="000000"/>
                  </w:rPr>
                </w:pPr>
                <w:r>
                  <w:rPr>
                    <w:rFonts w:ascii="Times New Roman" w:hAnsi="Times New Roman"/>
                    <w:color w:val="000000"/>
                  </w:rPr>
                  <w:t xml:space="preserve">Refer to </w:t>
                </w:r>
                <w:sdt>
                  <w:sdtPr>
                    <w:tag w:val="goog_rdk_32"/>
                    <w:id w:val="-936432298"/>
                  </w:sdtPr>
                  <w:sdtEndPr/>
                  <w:sdtContent>
                    <w:r w:rsidRPr="000A3953">
                      <w:rPr>
                        <w:rFonts w:ascii="Times New Roman" w:hAnsi="Times New Roman"/>
                      </w:rPr>
                      <w:t>CD05.013</w:t>
                    </w:r>
                  </w:sdtContent>
                </w:sdt>
              </w:p>
            </w:tc>
          </w:tr>
        </w:sdtContent>
      </w:sdt>
      <w:sdt>
        <w:sdtPr>
          <w:tag w:val="goog_rdk_33"/>
          <w:id w:val="-3823298"/>
        </w:sdtPr>
        <w:sdtEndPr/>
        <w:sdtContent>
          <w:tr w:rsidR="00E10281" w14:paraId="298F5604" w14:textId="77777777" w:rsidTr="000A3953">
            <w:trPr>
              <w:trHeight w:val="176"/>
            </w:trPr>
            <w:tc>
              <w:tcPr>
                <w:tcW w:w="2811" w:type="dxa"/>
                <w:vAlign w:val="center"/>
              </w:tcPr>
              <w:p w14:paraId="050A3CDB" w14:textId="77777777" w:rsidR="00E10281" w:rsidRDefault="00F43FB6">
                <w:pPr>
                  <w:rPr>
                    <w:rFonts w:ascii="Times New Roman" w:hAnsi="Times New Roman"/>
                  </w:rPr>
                </w:pPr>
                <w:r>
                  <w:rPr>
                    <w:rFonts w:ascii="Times New Roman" w:hAnsi="Times New Roman"/>
                  </w:rPr>
                  <w:t>Code System Qualifier Type</w:t>
                </w:r>
              </w:p>
            </w:tc>
            <w:tc>
              <w:tcPr>
                <w:tcW w:w="2811" w:type="dxa"/>
                <w:vAlign w:val="center"/>
              </w:tcPr>
              <w:p w14:paraId="74CD41BF" w14:textId="77777777" w:rsidR="00E10281" w:rsidRDefault="00F43FB6">
                <w:pPr>
                  <w:rPr>
                    <w:rFonts w:ascii="Times New Roman" w:hAnsi="Times New Roman"/>
                  </w:rPr>
                </w:pPr>
                <w:r>
                  <w:rPr>
                    <w:rFonts w:ascii="Times New Roman" w:hAnsi="Times New Roman"/>
                  </w:rPr>
                  <w:t>05.001.0020</w:t>
                </w:r>
              </w:p>
            </w:tc>
            <w:tc>
              <w:tcPr>
                <w:tcW w:w="2811" w:type="dxa"/>
              </w:tcPr>
              <w:p w14:paraId="01603254" w14:textId="77777777" w:rsidR="00E10281" w:rsidRDefault="00F43FB6">
                <w:pPr>
                  <w:jc w:val="center"/>
                  <w:rPr>
                    <w:rFonts w:ascii="Times New Roman" w:hAnsi="Times New Roman"/>
                    <w:color w:val="000000"/>
                  </w:rPr>
                </w:pPr>
                <w:r>
                  <w:rPr>
                    <w:rFonts w:ascii="Times New Roman" w:hAnsi="Times New Roman"/>
                    <w:color w:val="000000"/>
                  </w:rPr>
                  <w:t>Char</w:t>
                </w:r>
              </w:p>
            </w:tc>
            <w:tc>
              <w:tcPr>
                <w:tcW w:w="2811" w:type="dxa"/>
              </w:tcPr>
              <w:p w14:paraId="62777065" w14:textId="77777777" w:rsidR="00E10281" w:rsidRDefault="00F43FB6">
                <w:pPr>
                  <w:jc w:val="center"/>
                  <w:rPr>
                    <w:rFonts w:ascii="Times New Roman" w:hAnsi="Times New Roman"/>
                    <w:color w:val="000000"/>
                  </w:rPr>
                </w:pPr>
                <w:r>
                  <w:rPr>
                    <w:rFonts w:ascii="Times New Roman" w:hAnsi="Times New Roman"/>
                    <w:color w:val="000000"/>
                  </w:rPr>
                  <w:t>1</w:t>
                </w:r>
              </w:p>
            </w:tc>
            <w:tc>
              <w:tcPr>
                <w:tcW w:w="2811" w:type="dxa"/>
              </w:tcPr>
              <w:p w14:paraId="1B1FAF28" w14:textId="77777777" w:rsidR="00E10281" w:rsidRDefault="00E10281">
                <w:pPr>
                  <w:jc w:val="center"/>
                  <w:rPr>
                    <w:rFonts w:ascii="Times New Roman" w:hAnsi="Times New Roman"/>
                    <w:color w:val="000000"/>
                  </w:rPr>
                </w:pPr>
              </w:p>
            </w:tc>
          </w:tr>
        </w:sdtContent>
      </w:sdt>
      <w:sdt>
        <w:sdtPr>
          <w:tag w:val="goog_rdk_34"/>
          <w:id w:val="319855217"/>
        </w:sdtPr>
        <w:sdtEndPr/>
        <w:sdtContent>
          <w:tr w:rsidR="00E10281" w14:paraId="3858883F" w14:textId="77777777" w:rsidTr="000A3953">
            <w:trPr>
              <w:trHeight w:val="176"/>
            </w:trPr>
            <w:tc>
              <w:tcPr>
                <w:tcW w:w="2811" w:type="dxa"/>
                <w:vAlign w:val="center"/>
              </w:tcPr>
              <w:p w14:paraId="7AE3B20A" w14:textId="77777777" w:rsidR="00E10281" w:rsidRDefault="00F43FB6">
                <w:pPr>
                  <w:rPr>
                    <w:rFonts w:ascii="Times New Roman" w:hAnsi="Times New Roman"/>
                  </w:rPr>
                </w:pPr>
                <w:r>
                  <w:rPr>
                    <w:rFonts w:ascii="Times New Roman" w:hAnsi="Times New Roman"/>
                  </w:rPr>
                  <w:t>Code System Qualifier</w:t>
                </w:r>
              </w:p>
            </w:tc>
            <w:tc>
              <w:tcPr>
                <w:tcW w:w="2811" w:type="dxa"/>
                <w:vAlign w:val="center"/>
              </w:tcPr>
              <w:p w14:paraId="0C321AA1" w14:textId="77777777" w:rsidR="00E10281" w:rsidRDefault="00F43FB6">
                <w:pPr>
                  <w:rPr>
                    <w:rFonts w:ascii="Times New Roman" w:hAnsi="Times New Roman"/>
                  </w:rPr>
                </w:pPr>
                <w:r>
                  <w:rPr>
                    <w:rFonts w:ascii="Times New Roman" w:hAnsi="Times New Roman"/>
                  </w:rPr>
                  <w:t>05.001.0021</w:t>
                </w:r>
              </w:p>
            </w:tc>
            <w:tc>
              <w:tcPr>
                <w:tcW w:w="2811" w:type="dxa"/>
              </w:tcPr>
              <w:p w14:paraId="793442AA" w14:textId="77777777" w:rsidR="00E10281" w:rsidRDefault="00F43FB6">
                <w:pPr>
                  <w:jc w:val="center"/>
                  <w:rPr>
                    <w:rFonts w:ascii="Times New Roman" w:hAnsi="Times New Roman"/>
                    <w:color w:val="000000"/>
                  </w:rPr>
                </w:pPr>
                <w:r>
                  <w:rPr>
                    <w:rFonts w:ascii="Times New Roman" w:hAnsi="Times New Roman"/>
                    <w:color w:val="000000"/>
                  </w:rPr>
                  <w:t>Varchar</w:t>
                </w:r>
              </w:p>
            </w:tc>
            <w:tc>
              <w:tcPr>
                <w:tcW w:w="2811" w:type="dxa"/>
              </w:tcPr>
              <w:p w14:paraId="64EE6C17" w14:textId="77777777" w:rsidR="00E10281" w:rsidRDefault="00F43FB6">
                <w:pPr>
                  <w:jc w:val="center"/>
                  <w:rPr>
                    <w:rFonts w:ascii="Times New Roman" w:hAnsi="Times New Roman"/>
                    <w:color w:val="000000"/>
                  </w:rPr>
                </w:pPr>
                <w:r>
                  <w:rPr>
                    <w:rFonts w:ascii="Times New Roman" w:hAnsi="Times New Roman"/>
                    <w:color w:val="000000"/>
                  </w:rPr>
                  <w:t>15</w:t>
                </w:r>
              </w:p>
            </w:tc>
            <w:tc>
              <w:tcPr>
                <w:tcW w:w="2811" w:type="dxa"/>
              </w:tcPr>
              <w:p w14:paraId="29B5A3C5" w14:textId="77777777" w:rsidR="00E10281" w:rsidRDefault="00F43FB6">
                <w:pPr>
                  <w:jc w:val="center"/>
                  <w:rPr>
                    <w:rFonts w:ascii="Times New Roman" w:hAnsi="Times New Roman"/>
                    <w:color w:val="000000"/>
                  </w:rPr>
                </w:pPr>
                <w:r>
                  <w:rPr>
                    <w:rFonts w:ascii="Times New Roman" w:hAnsi="Times New Roman"/>
                    <w:color w:val="000000"/>
                  </w:rPr>
                  <w:t xml:space="preserve">Refer to </w:t>
                </w:r>
                <w:sdt>
                  <w:sdtPr>
                    <w:tag w:val="goog_rdk_35"/>
                    <w:id w:val="425549376"/>
                  </w:sdtPr>
                  <w:sdtEndPr/>
                  <w:sdtContent>
                    <w:r w:rsidRPr="000A3953">
                      <w:rPr>
                        <w:rFonts w:ascii="Times New Roman" w:hAnsi="Times New Roman"/>
                      </w:rPr>
                      <w:t>CD05.032</w:t>
                    </w:r>
                  </w:sdtContent>
                </w:sdt>
              </w:p>
            </w:tc>
          </w:tr>
        </w:sdtContent>
      </w:sdt>
      <w:sdt>
        <w:sdtPr>
          <w:tag w:val="goog_rdk_36"/>
          <w:id w:val="-1450708428"/>
        </w:sdtPr>
        <w:sdtEndPr/>
        <w:sdtContent>
          <w:tr w:rsidR="00E10281" w14:paraId="4C645B36" w14:textId="77777777" w:rsidTr="000A3953">
            <w:trPr>
              <w:trHeight w:val="176"/>
            </w:trPr>
            <w:tc>
              <w:tcPr>
                <w:tcW w:w="2811" w:type="dxa"/>
                <w:vAlign w:val="center"/>
              </w:tcPr>
              <w:p w14:paraId="376F9DE6" w14:textId="77777777" w:rsidR="00E10281" w:rsidRDefault="00F43FB6">
                <w:pPr>
                  <w:rPr>
                    <w:rFonts w:ascii="Times New Roman" w:hAnsi="Times New Roman"/>
                  </w:rPr>
                </w:pPr>
                <w:r>
                  <w:rPr>
                    <w:rFonts w:ascii="Times New Roman" w:hAnsi="Times New Roman"/>
                  </w:rPr>
                  <w:t>System of Medicine</w:t>
                </w:r>
              </w:p>
            </w:tc>
            <w:tc>
              <w:tcPr>
                <w:tcW w:w="2811" w:type="dxa"/>
                <w:vAlign w:val="center"/>
              </w:tcPr>
              <w:p w14:paraId="50093F32" w14:textId="77777777" w:rsidR="00E10281" w:rsidRDefault="00F43FB6">
                <w:pPr>
                  <w:rPr>
                    <w:rFonts w:ascii="Times New Roman" w:hAnsi="Times New Roman"/>
                  </w:rPr>
                </w:pPr>
                <w:r>
                  <w:rPr>
                    <w:rFonts w:ascii="Times New Roman" w:hAnsi="Times New Roman"/>
                  </w:rPr>
                  <w:t>05.001.0022</w:t>
                </w:r>
              </w:p>
            </w:tc>
            <w:tc>
              <w:tcPr>
                <w:tcW w:w="2811" w:type="dxa"/>
              </w:tcPr>
              <w:p w14:paraId="0DCA3550" w14:textId="77777777" w:rsidR="00E10281" w:rsidRDefault="00F43FB6">
                <w:pPr>
                  <w:jc w:val="center"/>
                  <w:rPr>
                    <w:rFonts w:ascii="Times New Roman" w:hAnsi="Times New Roman"/>
                    <w:color w:val="000000"/>
                  </w:rPr>
                </w:pPr>
                <w:r>
                  <w:rPr>
                    <w:rFonts w:ascii="Times New Roman" w:hAnsi="Times New Roman"/>
                    <w:color w:val="000000"/>
                  </w:rPr>
                  <w:t>Integer</w:t>
                </w:r>
              </w:p>
            </w:tc>
            <w:tc>
              <w:tcPr>
                <w:tcW w:w="2811" w:type="dxa"/>
              </w:tcPr>
              <w:p w14:paraId="216BF0DE" w14:textId="77777777" w:rsidR="00E10281" w:rsidRDefault="00F43FB6">
                <w:pPr>
                  <w:jc w:val="center"/>
                  <w:rPr>
                    <w:rFonts w:ascii="Times New Roman" w:hAnsi="Times New Roman"/>
                    <w:color w:val="000000"/>
                  </w:rPr>
                </w:pPr>
                <w:r>
                  <w:rPr>
                    <w:rFonts w:ascii="Times New Roman" w:hAnsi="Times New Roman"/>
                    <w:color w:val="000000"/>
                  </w:rPr>
                  <w:t>2</w:t>
                </w:r>
              </w:p>
            </w:tc>
            <w:tc>
              <w:tcPr>
                <w:tcW w:w="2811" w:type="dxa"/>
              </w:tcPr>
              <w:p w14:paraId="45042DF8" w14:textId="77777777" w:rsidR="00E10281" w:rsidRDefault="00F43FB6">
                <w:pPr>
                  <w:jc w:val="center"/>
                  <w:rPr>
                    <w:rFonts w:ascii="Times New Roman" w:hAnsi="Times New Roman"/>
                    <w:color w:val="000000"/>
                  </w:rPr>
                </w:pPr>
                <w:r>
                  <w:rPr>
                    <w:rFonts w:ascii="Times New Roman" w:hAnsi="Times New Roman"/>
                    <w:color w:val="000000"/>
                  </w:rPr>
                  <w:t xml:space="preserve">Refer to </w:t>
                </w:r>
                <w:sdt>
                  <w:sdtPr>
                    <w:tag w:val="goog_rdk_37"/>
                    <w:id w:val="1055966996"/>
                  </w:sdtPr>
                  <w:sdtEndPr/>
                  <w:sdtContent>
                    <w:r w:rsidRPr="000A3953">
                      <w:rPr>
                        <w:rFonts w:ascii="Times New Roman" w:hAnsi="Times New Roman"/>
                      </w:rPr>
                      <w:t>CD05.030</w:t>
                    </w:r>
                  </w:sdtContent>
                </w:sdt>
              </w:p>
            </w:tc>
          </w:tr>
        </w:sdtContent>
      </w:sdt>
      <w:sdt>
        <w:sdtPr>
          <w:tag w:val="goog_rdk_38"/>
          <w:id w:val="-866361564"/>
        </w:sdtPr>
        <w:sdtEndPr/>
        <w:sdtContent>
          <w:tr w:rsidR="00E10281" w14:paraId="5DE28054" w14:textId="77777777" w:rsidTr="000A3953">
            <w:trPr>
              <w:trHeight w:val="176"/>
            </w:trPr>
            <w:tc>
              <w:tcPr>
                <w:tcW w:w="2811" w:type="dxa"/>
                <w:vAlign w:val="center"/>
              </w:tcPr>
              <w:p w14:paraId="410BF179" w14:textId="77777777" w:rsidR="00E10281" w:rsidRDefault="00F43FB6">
                <w:pPr>
                  <w:rPr>
                    <w:rFonts w:ascii="Times New Roman" w:hAnsi="Times New Roman"/>
                  </w:rPr>
                </w:pPr>
                <w:r>
                  <w:rPr>
                    <w:rFonts w:ascii="Times New Roman" w:hAnsi="Times New Roman"/>
                  </w:rPr>
                  <w:t>Document ID</w:t>
                </w:r>
              </w:p>
            </w:tc>
            <w:tc>
              <w:tcPr>
                <w:tcW w:w="2811" w:type="dxa"/>
                <w:vAlign w:val="center"/>
              </w:tcPr>
              <w:p w14:paraId="023B740C" w14:textId="77777777" w:rsidR="00E10281" w:rsidRDefault="00F43FB6">
                <w:pPr>
                  <w:rPr>
                    <w:rFonts w:ascii="Times New Roman" w:hAnsi="Times New Roman"/>
                  </w:rPr>
                </w:pPr>
                <w:r>
                  <w:rPr>
                    <w:rFonts w:ascii="Times New Roman" w:hAnsi="Times New Roman"/>
                  </w:rPr>
                  <w:t>05.001.0023</w:t>
                </w:r>
              </w:p>
            </w:tc>
            <w:tc>
              <w:tcPr>
                <w:tcW w:w="2811" w:type="dxa"/>
              </w:tcPr>
              <w:p w14:paraId="3DDF8F9B" w14:textId="77777777" w:rsidR="00E10281" w:rsidRDefault="00F43FB6">
                <w:pPr>
                  <w:jc w:val="center"/>
                  <w:rPr>
                    <w:rFonts w:ascii="Times New Roman" w:hAnsi="Times New Roman"/>
                    <w:color w:val="000000"/>
                  </w:rPr>
                </w:pPr>
                <w:r>
                  <w:rPr>
                    <w:rFonts w:ascii="Times New Roman" w:hAnsi="Times New Roman"/>
                    <w:color w:val="000000"/>
                  </w:rPr>
                  <w:t>Varchar</w:t>
                </w:r>
              </w:p>
            </w:tc>
            <w:tc>
              <w:tcPr>
                <w:tcW w:w="2811" w:type="dxa"/>
              </w:tcPr>
              <w:p w14:paraId="4494FD56" w14:textId="77777777" w:rsidR="00E10281" w:rsidRDefault="00F43FB6">
                <w:pPr>
                  <w:jc w:val="center"/>
                  <w:rPr>
                    <w:rFonts w:ascii="Times New Roman" w:hAnsi="Times New Roman"/>
                    <w:color w:val="000000"/>
                  </w:rPr>
                </w:pPr>
                <w:r>
                  <w:rPr>
                    <w:rFonts w:ascii="Times New Roman" w:hAnsi="Times New Roman"/>
                    <w:color w:val="000000"/>
                  </w:rPr>
                  <w:t>50</w:t>
                </w:r>
              </w:p>
            </w:tc>
            <w:tc>
              <w:tcPr>
                <w:tcW w:w="2811" w:type="dxa"/>
              </w:tcPr>
              <w:p w14:paraId="22C7966C" w14:textId="77777777" w:rsidR="00E10281" w:rsidRDefault="00F43FB6">
                <w:pPr>
                  <w:jc w:val="center"/>
                  <w:rPr>
                    <w:rFonts w:ascii="Times New Roman" w:hAnsi="Times New Roman"/>
                    <w:color w:val="000000"/>
                  </w:rPr>
                </w:pPr>
                <w:r>
                  <w:rPr>
                    <w:rFonts w:ascii="Times New Roman" w:hAnsi="Times New Roman"/>
                    <w:color w:val="000000"/>
                  </w:rPr>
                  <w:t xml:space="preserve">Refer to </w:t>
                </w:r>
                <w:sdt>
                  <w:sdtPr>
                    <w:tag w:val="goog_rdk_39"/>
                    <w:id w:val="709843561"/>
                  </w:sdtPr>
                  <w:sdtEndPr/>
                  <w:sdtContent>
                    <w:r w:rsidRPr="000A3953">
                      <w:rPr>
                        <w:rFonts w:ascii="Times New Roman" w:hAnsi="Times New Roman"/>
                      </w:rPr>
                      <w:t>CD05.034</w:t>
                    </w:r>
                  </w:sdtContent>
                </w:sdt>
              </w:p>
            </w:tc>
          </w:tr>
        </w:sdtContent>
      </w:sdt>
      <w:sdt>
        <w:sdtPr>
          <w:tag w:val="goog_rdk_40"/>
          <w:id w:val="1270660132"/>
        </w:sdtPr>
        <w:sdtEndPr/>
        <w:sdtContent>
          <w:tr w:rsidR="00E10281" w14:paraId="70451B33" w14:textId="77777777" w:rsidTr="000A3953">
            <w:trPr>
              <w:trHeight w:val="176"/>
            </w:trPr>
            <w:tc>
              <w:tcPr>
                <w:tcW w:w="2811" w:type="dxa"/>
                <w:vAlign w:val="center"/>
              </w:tcPr>
              <w:p w14:paraId="55620136" w14:textId="77777777" w:rsidR="00E10281" w:rsidRDefault="00F43FB6">
                <w:pPr>
                  <w:rPr>
                    <w:rFonts w:ascii="Times New Roman" w:hAnsi="Times New Roman"/>
                  </w:rPr>
                </w:pPr>
                <w:r>
                  <w:rPr>
                    <w:rFonts w:ascii="Times New Roman" w:hAnsi="Times New Roman"/>
                  </w:rPr>
                  <w:t>Reference Document ID</w:t>
                </w:r>
              </w:p>
            </w:tc>
            <w:tc>
              <w:tcPr>
                <w:tcW w:w="2811" w:type="dxa"/>
                <w:vAlign w:val="center"/>
              </w:tcPr>
              <w:p w14:paraId="2BD567A2" w14:textId="77777777" w:rsidR="00E10281" w:rsidRDefault="00F43FB6">
                <w:pPr>
                  <w:rPr>
                    <w:rFonts w:ascii="Times New Roman" w:hAnsi="Times New Roman"/>
                  </w:rPr>
                </w:pPr>
                <w:r>
                  <w:rPr>
                    <w:rFonts w:ascii="Times New Roman" w:hAnsi="Times New Roman"/>
                  </w:rPr>
                  <w:t>05.001.0024</w:t>
                </w:r>
              </w:p>
            </w:tc>
            <w:tc>
              <w:tcPr>
                <w:tcW w:w="2811" w:type="dxa"/>
              </w:tcPr>
              <w:p w14:paraId="34F584B9" w14:textId="77777777" w:rsidR="00E10281" w:rsidRDefault="00F43FB6">
                <w:pPr>
                  <w:jc w:val="center"/>
                  <w:rPr>
                    <w:rFonts w:ascii="Times New Roman" w:hAnsi="Times New Roman"/>
                    <w:color w:val="000000"/>
                  </w:rPr>
                </w:pPr>
                <w:r>
                  <w:rPr>
                    <w:rFonts w:ascii="Times New Roman" w:hAnsi="Times New Roman"/>
                    <w:color w:val="000000"/>
                  </w:rPr>
                  <w:t>Varchar</w:t>
                </w:r>
              </w:p>
            </w:tc>
            <w:tc>
              <w:tcPr>
                <w:tcW w:w="2811" w:type="dxa"/>
              </w:tcPr>
              <w:p w14:paraId="49F18300" w14:textId="77777777" w:rsidR="00E10281" w:rsidRDefault="00F43FB6">
                <w:pPr>
                  <w:jc w:val="center"/>
                  <w:rPr>
                    <w:rFonts w:ascii="Times New Roman" w:hAnsi="Times New Roman"/>
                    <w:color w:val="000000"/>
                  </w:rPr>
                </w:pPr>
                <w:r>
                  <w:rPr>
                    <w:rFonts w:ascii="Times New Roman" w:hAnsi="Times New Roman"/>
                    <w:color w:val="000000"/>
                  </w:rPr>
                  <w:t>50</w:t>
                </w:r>
              </w:p>
            </w:tc>
            <w:tc>
              <w:tcPr>
                <w:tcW w:w="2811" w:type="dxa"/>
              </w:tcPr>
              <w:p w14:paraId="513B7004" w14:textId="77777777" w:rsidR="00E10281" w:rsidRDefault="00E10281">
                <w:pPr>
                  <w:jc w:val="center"/>
                  <w:rPr>
                    <w:rFonts w:ascii="Times New Roman" w:hAnsi="Times New Roman"/>
                    <w:color w:val="000000"/>
                  </w:rPr>
                </w:pPr>
              </w:p>
            </w:tc>
          </w:tr>
        </w:sdtContent>
      </w:sdt>
      <w:sdt>
        <w:sdtPr>
          <w:tag w:val="goog_rdk_41"/>
          <w:id w:val="-1109427782"/>
        </w:sdtPr>
        <w:sdtEndPr/>
        <w:sdtContent>
          <w:tr w:rsidR="00E10281" w14:paraId="09B808A1" w14:textId="77777777" w:rsidTr="000A3953">
            <w:trPr>
              <w:trHeight w:val="176"/>
            </w:trPr>
            <w:tc>
              <w:tcPr>
                <w:tcW w:w="2811" w:type="dxa"/>
                <w:vAlign w:val="center"/>
              </w:tcPr>
              <w:p w14:paraId="263153E3" w14:textId="77777777" w:rsidR="00E10281" w:rsidRDefault="00F43FB6">
                <w:pPr>
                  <w:rPr>
                    <w:rFonts w:ascii="Times New Roman" w:hAnsi="Times New Roman"/>
                  </w:rPr>
                </w:pPr>
                <w:r>
                  <w:rPr>
                    <w:rFonts w:ascii="Times New Roman" w:hAnsi="Times New Roman"/>
                  </w:rPr>
                  <w:t>Non-Clinical Document Type</w:t>
                </w:r>
              </w:p>
            </w:tc>
            <w:tc>
              <w:tcPr>
                <w:tcW w:w="2811" w:type="dxa"/>
                <w:vAlign w:val="center"/>
              </w:tcPr>
              <w:p w14:paraId="4D6BF5B8" w14:textId="77777777" w:rsidR="00E10281" w:rsidRDefault="00F43FB6">
                <w:pPr>
                  <w:rPr>
                    <w:rFonts w:ascii="Times New Roman" w:hAnsi="Times New Roman"/>
                  </w:rPr>
                </w:pPr>
                <w:r>
                  <w:rPr>
                    <w:rFonts w:ascii="Times New Roman" w:hAnsi="Times New Roman"/>
                  </w:rPr>
                  <w:t>05.001.0025</w:t>
                </w:r>
              </w:p>
            </w:tc>
            <w:tc>
              <w:tcPr>
                <w:tcW w:w="2811" w:type="dxa"/>
              </w:tcPr>
              <w:p w14:paraId="41BE6DE8" w14:textId="77777777" w:rsidR="00E10281" w:rsidRDefault="00F43FB6">
                <w:pPr>
                  <w:jc w:val="center"/>
                  <w:rPr>
                    <w:rFonts w:ascii="Times New Roman" w:hAnsi="Times New Roman"/>
                    <w:color w:val="000000"/>
                  </w:rPr>
                </w:pPr>
                <w:r>
                  <w:rPr>
                    <w:rFonts w:ascii="Times New Roman" w:hAnsi="Times New Roman"/>
                    <w:color w:val="000000"/>
                  </w:rPr>
                  <w:t>Integer</w:t>
                </w:r>
              </w:p>
            </w:tc>
            <w:tc>
              <w:tcPr>
                <w:tcW w:w="2811" w:type="dxa"/>
              </w:tcPr>
              <w:p w14:paraId="418B43DC" w14:textId="77777777" w:rsidR="00E10281" w:rsidRDefault="00F43FB6">
                <w:pPr>
                  <w:jc w:val="center"/>
                  <w:rPr>
                    <w:rFonts w:ascii="Times New Roman" w:hAnsi="Times New Roman"/>
                    <w:color w:val="000000"/>
                  </w:rPr>
                </w:pPr>
                <w:r>
                  <w:rPr>
                    <w:rFonts w:ascii="Times New Roman" w:hAnsi="Times New Roman"/>
                    <w:color w:val="000000"/>
                  </w:rPr>
                  <w:t>2</w:t>
                </w:r>
              </w:p>
            </w:tc>
            <w:tc>
              <w:tcPr>
                <w:tcW w:w="2811" w:type="dxa"/>
              </w:tcPr>
              <w:p w14:paraId="16B71BF3" w14:textId="77777777" w:rsidR="00E10281" w:rsidRDefault="00F43FB6">
                <w:pPr>
                  <w:jc w:val="center"/>
                  <w:rPr>
                    <w:rFonts w:ascii="Times New Roman" w:hAnsi="Times New Roman"/>
                    <w:color w:val="000000"/>
                  </w:rPr>
                </w:pPr>
                <w:r>
                  <w:rPr>
                    <w:rFonts w:ascii="Times New Roman" w:hAnsi="Times New Roman"/>
                    <w:color w:val="000000"/>
                  </w:rPr>
                  <w:t xml:space="preserve">Refer to </w:t>
                </w:r>
                <w:sdt>
                  <w:sdtPr>
                    <w:tag w:val="goog_rdk_42"/>
                    <w:id w:val="365576573"/>
                  </w:sdtPr>
                  <w:sdtEndPr/>
                  <w:sdtContent>
                    <w:r w:rsidRPr="000A3953">
                      <w:rPr>
                        <w:rFonts w:ascii="Times New Roman" w:hAnsi="Times New Roman"/>
                      </w:rPr>
                      <w:t>CD05.034</w:t>
                    </w:r>
                  </w:sdtContent>
                </w:sdt>
              </w:p>
            </w:tc>
          </w:tr>
        </w:sdtContent>
      </w:sdt>
      <w:sdt>
        <w:sdtPr>
          <w:tag w:val="goog_rdk_43"/>
          <w:id w:val="736594182"/>
        </w:sdtPr>
        <w:sdtEndPr/>
        <w:sdtContent>
          <w:tr w:rsidR="00E10281" w14:paraId="38DE80C1" w14:textId="77777777" w:rsidTr="000A3953">
            <w:trPr>
              <w:trHeight w:val="176"/>
            </w:trPr>
            <w:tc>
              <w:tcPr>
                <w:tcW w:w="2811" w:type="dxa"/>
                <w:vAlign w:val="center"/>
              </w:tcPr>
              <w:p w14:paraId="742FC9AC" w14:textId="77777777" w:rsidR="00E10281" w:rsidRDefault="00F43FB6">
                <w:pPr>
                  <w:rPr>
                    <w:rFonts w:ascii="Times New Roman" w:hAnsi="Times New Roman"/>
                  </w:rPr>
                </w:pPr>
                <w:r>
                  <w:rPr>
                    <w:rFonts w:ascii="Times New Roman" w:hAnsi="Times New Roman"/>
                  </w:rPr>
                  <w:t>Reference Document</w:t>
                </w:r>
              </w:p>
            </w:tc>
            <w:tc>
              <w:tcPr>
                <w:tcW w:w="2811" w:type="dxa"/>
                <w:vAlign w:val="center"/>
              </w:tcPr>
              <w:p w14:paraId="6858CCBC" w14:textId="77777777" w:rsidR="00E10281" w:rsidRDefault="00F43FB6">
                <w:pPr>
                  <w:rPr>
                    <w:rFonts w:ascii="Times New Roman" w:hAnsi="Times New Roman"/>
                  </w:rPr>
                </w:pPr>
                <w:r>
                  <w:rPr>
                    <w:rFonts w:ascii="Times New Roman" w:hAnsi="Times New Roman"/>
                  </w:rPr>
                  <w:t>05.001.0026</w:t>
                </w:r>
              </w:p>
            </w:tc>
            <w:tc>
              <w:tcPr>
                <w:tcW w:w="2811" w:type="dxa"/>
              </w:tcPr>
              <w:p w14:paraId="31B32EE0" w14:textId="77777777" w:rsidR="00E10281" w:rsidRDefault="00F43FB6">
                <w:pPr>
                  <w:jc w:val="center"/>
                  <w:rPr>
                    <w:rFonts w:ascii="Times New Roman" w:hAnsi="Times New Roman"/>
                    <w:color w:val="000000"/>
                  </w:rPr>
                </w:pPr>
                <w:r>
                  <w:rPr>
                    <w:rFonts w:ascii="Times New Roman" w:hAnsi="Times New Roman"/>
                    <w:color w:val="000000"/>
                  </w:rPr>
                  <w:t>Varchar</w:t>
                </w:r>
              </w:p>
            </w:tc>
            <w:tc>
              <w:tcPr>
                <w:tcW w:w="2811" w:type="dxa"/>
              </w:tcPr>
              <w:p w14:paraId="421A1467" w14:textId="77777777" w:rsidR="00E10281" w:rsidRDefault="00F43FB6">
                <w:pPr>
                  <w:jc w:val="center"/>
                  <w:rPr>
                    <w:rFonts w:ascii="Times New Roman" w:hAnsi="Times New Roman"/>
                    <w:color w:val="000000"/>
                  </w:rPr>
                </w:pPr>
                <w:r>
                  <w:rPr>
                    <w:rFonts w:ascii="Times New Roman" w:hAnsi="Times New Roman"/>
                    <w:color w:val="000000"/>
                  </w:rPr>
                  <w:t>254</w:t>
                </w:r>
              </w:p>
            </w:tc>
            <w:tc>
              <w:tcPr>
                <w:tcW w:w="2811" w:type="dxa"/>
              </w:tcPr>
              <w:p w14:paraId="7D8D82C3" w14:textId="77777777" w:rsidR="00E10281" w:rsidRDefault="00E10281">
                <w:pPr>
                  <w:jc w:val="center"/>
                  <w:rPr>
                    <w:rFonts w:ascii="Times New Roman" w:hAnsi="Times New Roman"/>
                    <w:color w:val="000000"/>
                  </w:rPr>
                </w:pPr>
              </w:p>
            </w:tc>
          </w:tr>
        </w:sdtContent>
      </w:sdt>
      <w:sdt>
        <w:sdtPr>
          <w:tag w:val="goog_rdk_44"/>
          <w:id w:val="413601723"/>
        </w:sdtPr>
        <w:sdtEndPr/>
        <w:sdtContent>
          <w:tr w:rsidR="00E10281" w14:paraId="0C5E1667" w14:textId="77777777" w:rsidTr="000A3953">
            <w:trPr>
              <w:trHeight w:val="176"/>
            </w:trPr>
            <w:tc>
              <w:tcPr>
                <w:tcW w:w="2811" w:type="dxa"/>
                <w:vAlign w:val="center"/>
              </w:tcPr>
              <w:p w14:paraId="4AFE4727" w14:textId="77777777" w:rsidR="00E10281" w:rsidRDefault="00F43FB6">
                <w:pPr>
                  <w:rPr>
                    <w:rFonts w:ascii="Times New Roman" w:hAnsi="Times New Roman"/>
                  </w:rPr>
                </w:pPr>
                <w:r>
                  <w:rPr>
                    <w:rFonts w:ascii="Times New Roman" w:hAnsi="Times New Roman"/>
                  </w:rPr>
                  <w:t>Non-Clinical Document</w:t>
                </w:r>
              </w:p>
            </w:tc>
            <w:tc>
              <w:tcPr>
                <w:tcW w:w="2811" w:type="dxa"/>
                <w:vAlign w:val="center"/>
              </w:tcPr>
              <w:p w14:paraId="17FC713F" w14:textId="77777777" w:rsidR="00E10281" w:rsidRDefault="00F43FB6">
                <w:pPr>
                  <w:rPr>
                    <w:rFonts w:ascii="Times New Roman" w:hAnsi="Times New Roman"/>
                  </w:rPr>
                </w:pPr>
                <w:r>
                  <w:rPr>
                    <w:rFonts w:ascii="Times New Roman" w:hAnsi="Times New Roman"/>
                  </w:rPr>
                  <w:t>05.001.0027</w:t>
                </w:r>
              </w:p>
            </w:tc>
            <w:tc>
              <w:tcPr>
                <w:tcW w:w="2811" w:type="dxa"/>
              </w:tcPr>
              <w:p w14:paraId="4A913BB4" w14:textId="77777777" w:rsidR="00E10281" w:rsidRDefault="00F43FB6">
                <w:pPr>
                  <w:jc w:val="center"/>
                  <w:rPr>
                    <w:rFonts w:ascii="Times New Roman" w:hAnsi="Times New Roman"/>
                    <w:color w:val="000000"/>
                  </w:rPr>
                </w:pPr>
                <w:r>
                  <w:rPr>
                    <w:rFonts w:ascii="Times New Roman" w:hAnsi="Times New Roman"/>
                    <w:color w:val="000000"/>
                  </w:rPr>
                  <w:t>Varchar</w:t>
                </w:r>
              </w:p>
            </w:tc>
            <w:tc>
              <w:tcPr>
                <w:tcW w:w="2811" w:type="dxa"/>
              </w:tcPr>
              <w:p w14:paraId="40AC3C9C" w14:textId="77777777" w:rsidR="00E10281" w:rsidRDefault="00F43FB6">
                <w:pPr>
                  <w:jc w:val="center"/>
                  <w:rPr>
                    <w:rFonts w:ascii="Times New Roman" w:hAnsi="Times New Roman"/>
                    <w:color w:val="000000"/>
                  </w:rPr>
                </w:pPr>
                <w:r>
                  <w:rPr>
                    <w:rFonts w:ascii="Times New Roman" w:hAnsi="Times New Roman"/>
                  </w:rPr>
                  <w:t>4096</w:t>
                </w:r>
              </w:p>
            </w:tc>
            <w:tc>
              <w:tcPr>
                <w:tcW w:w="2811" w:type="dxa"/>
              </w:tcPr>
              <w:p w14:paraId="2A9E0CCE" w14:textId="77777777" w:rsidR="00E10281" w:rsidRDefault="00E10281">
                <w:pPr>
                  <w:jc w:val="center"/>
                  <w:rPr>
                    <w:rFonts w:ascii="Times New Roman" w:hAnsi="Times New Roman"/>
                    <w:color w:val="000000"/>
                  </w:rPr>
                </w:pPr>
              </w:p>
            </w:tc>
          </w:tr>
        </w:sdtContent>
      </w:sdt>
    </w:tbl>
    <w:p w14:paraId="108E1F8C" w14:textId="77777777" w:rsidR="00E10281" w:rsidRDefault="00F43FB6">
      <w:pPr>
        <w:numPr>
          <w:ilvl w:val="2"/>
          <w:numId w:val="10"/>
        </w:numPr>
        <w:pBdr>
          <w:top w:val="nil"/>
          <w:left w:val="nil"/>
          <w:bottom w:val="nil"/>
          <w:right w:val="nil"/>
          <w:between w:val="nil"/>
        </w:pBdr>
        <w:spacing w:before="240" w:after="160"/>
        <w:rPr>
          <w:rFonts w:ascii="Times New Roman" w:hAnsi="Times New Roman"/>
          <w:b/>
          <w:color w:val="000000"/>
        </w:rPr>
      </w:pPr>
      <w:r>
        <w:rPr>
          <w:rFonts w:ascii="Times New Roman" w:hAnsi="Times New Roman"/>
          <w:b/>
          <w:color w:val="000000"/>
        </w:rPr>
        <w:t>Entity: Person</w:t>
      </w:r>
    </w:p>
    <w:tbl>
      <w:tblPr>
        <w:tblStyle w:val="a2"/>
        <w:tblpPr w:leftFromText="180" w:rightFromText="180" w:vertAnchor="text" w:tblpY="1"/>
        <w:tblOverlap w:val="never"/>
        <w:tblW w:w="142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44"/>
        <w:gridCol w:w="2844"/>
        <w:gridCol w:w="2844"/>
        <w:gridCol w:w="2844"/>
        <w:gridCol w:w="2844"/>
      </w:tblGrid>
      <w:sdt>
        <w:sdtPr>
          <w:tag w:val="goog_rdk_45"/>
          <w:id w:val="-856968655"/>
        </w:sdtPr>
        <w:sdtEndPr/>
        <w:sdtContent>
          <w:tr w:rsidR="00E10281" w14:paraId="6A2562A6" w14:textId="77777777" w:rsidTr="005808B8">
            <w:trPr>
              <w:trHeight w:val="238"/>
            </w:trPr>
            <w:tc>
              <w:tcPr>
                <w:tcW w:w="2844" w:type="dxa"/>
              </w:tcPr>
              <w:p w14:paraId="375D0531" w14:textId="77777777" w:rsidR="00E10281" w:rsidRDefault="00F43FB6" w:rsidP="000A3953">
                <w:pPr>
                  <w:jc w:val="center"/>
                  <w:rPr>
                    <w:rFonts w:ascii="Times New Roman" w:hAnsi="Times New Roman"/>
                    <w:b/>
                  </w:rPr>
                </w:pPr>
                <w:r>
                  <w:rPr>
                    <w:rFonts w:ascii="Times New Roman" w:hAnsi="Times New Roman"/>
                    <w:b/>
                  </w:rPr>
                  <w:t>Data Elements</w:t>
                </w:r>
              </w:p>
            </w:tc>
            <w:tc>
              <w:tcPr>
                <w:tcW w:w="2844" w:type="dxa"/>
              </w:tcPr>
              <w:p w14:paraId="069CFFA6" w14:textId="77777777" w:rsidR="00E10281" w:rsidRDefault="00F43FB6" w:rsidP="000A3953">
                <w:pPr>
                  <w:jc w:val="center"/>
                  <w:rPr>
                    <w:rFonts w:ascii="Times New Roman" w:hAnsi="Times New Roman"/>
                    <w:b/>
                  </w:rPr>
                </w:pPr>
                <w:r>
                  <w:rPr>
                    <w:rFonts w:ascii="Times New Roman" w:hAnsi="Times New Roman"/>
                    <w:b/>
                  </w:rPr>
                  <w:t>MDDS Codes</w:t>
                </w:r>
              </w:p>
            </w:tc>
            <w:tc>
              <w:tcPr>
                <w:tcW w:w="2844" w:type="dxa"/>
              </w:tcPr>
              <w:p w14:paraId="5008246C" w14:textId="77777777" w:rsidR="00E10281" w:rsidRDefault="00F43FB6" w:rsidP="000A3953">
                <w:pPr>
                  <w:jc w:val="center"/>
                  <w:rPr>
                    <w:rFonts w:ascii="Times New Roman" w:hAnsi="Times New Roman"/>
                    <w:b/>
                  </w:rPr>
                </w:pPr>
                <w:r>
                  <w:rPr>
                    <w:rFonts w:ascii="Times New Roman" w:hAnsi="Times New Roman"/>
                    <w:b/>
                  </w:rPr>
                  <w:t>Data Format</w:t>
                </w:r>
              </w:p>
            </w:tc>
            <w:tc>
              <w:tcPr>
                <w:tcW w:w="2844" w:type="dxa"/>
              </w:tcPr>
              <w:p w14:paraId="636A2803" w14:textId="77777777" w:rsidR="00E10281" w:rsidRDefault="00F43FB6" w:rsidP="000A3953">
                <w:pPr>
                  <w:jc w:val="center"/>
                  <w:rPr>
                    <w:rFonts w:ascii="Times New Roman" w:hAnsi="Times New Roman"/>
                    <w:b/>
                  </w:rPr>
                </w:pPr>
                <w:r>
                  <w:rPr>
                    <w:rFonts w:ascii="Times New Roman" w:hAnsi="Times New Roman"/>
                    <w:b/>
                  </w:rPr>
                  <w:t>Maximum</w:t>
                </w:r>
              </w:p>
              <w:p w14:paraId="7A8DE0B0" w14:textId="77777777" w:rsidR="00E10281" w:rsidRDefault="00F43FB6" w:rsidP="000A3953">
                <w:pPr>
                  <w:jc w:val="center"/>
                  <w:rPr>
                    <w:rFonts w:ascii="Times New Roman" w:hAnsi="Times New Roman"/>
                    <w:b/>
                  </w:rPr>
                </w:pPr>
                <w:r>
                  <w:rPr>
                    <w:rFonts w:ascii="Times New Roman" w:hAnsi="Times New Roman"/>
                    <w:b/>
                  </w:rPr>
                  <w:t>Size</w:t>
                </w:r>
              </w:p>
            </w:tc>
            <w:tc>
              <w:tcPr>
                <w:tcW w:w="2844" w:type="dxa"/>
              </w:tcPr>
              <w:p w14:paraId="2FF1CBD4" w14:textId="77777777" w:rsidR="00E10281" w:rsidRDefault="00F43FB6" w:rsidP="000A3953">
                <w:pPr>
                  <w:jc w:val="center"/>
                  <w:rPr>
                    <w:rFonts w:ascii="Times New Roman" w:hAnsi="Times New Roman"/>
                    <w:b/>
                  </w:rPr>
                </w:pPr>
                <w:r>
                  <w:rPr>
                    <w:rFonts w:ascii="Times New Roman" w:hAnsi="Times New Roman"/>
                    <w:b/>
                  </w:rPr>
                  <w:t>Code Directory</w:t>
                </w:r>
              </w:p>
            </w:tc>
          </w:tr>
        </w:sdtContent>
      </w:sdt>
      <w:sdt>
        <w:sdtPr>
          <w:tag w:val="goog_rdk_46"/>
          <w:id w:val="1439567143"/>
        </w:sdtPr>
        <w:sdtEndPr/>
        <w:sdtContent>
          <w:tr w:rsidR="00E10281" w14:paraId="71B22C84" w14:textId="77777777" w:rsidTr="005808B8">
            <w:trPr>
              <w:trHeight w:val="238"/>
            </w:trPr>
            <w:tc>
              <w:tcPr>
                <w:tcW w:w="2844" w:type="dxa"/>
              </w:tcPr>
              <w:p w14:paraId="374663F4" w14:textId="77777777" w:rsidR="00E10281" w:rsidRDefault="00E10281" w:rsidP="000A3953">
                <w:pPr>
                  <w:rPr>
                    <w:rFonts w:ascii="Times New Roman" w:hAnsi="Times New Roman"/>
                    <w:b/>
                    <w:i/>
                  </w:rPr>
                </w:pPr>
              </w:p>
            </w:tc>
            <w:tc>
              <w:tcPr>
                <w:tcW w:w="2844" w:type="dxa"/>
              </w:tcPr>
              <w:p w14:paraId="227565D4" w14:textId="77777777" w:rsidR="00E10281" w:rsidRDefault="00E10281" w:rsidP="000A3953">
                <w:pPr>
                  <w:rPr>
                    <w:rFonts w:ascii="Times New Roman" w:hAnsi="Times New Roman"/>
                    <w:b/>
                    <w:i/>
                  </w:rPr>
                </w:pPr>
              </w:p>
            </w:tc>
            <w:tc>
              <w:tcPr>
                <w:tcW w:w="2844" w:type="dxa"/>
              </w:tcPr>
              <w:p w14:paraId="0CD035DC" w14:textId="77777777" w:rsidR="00E10281" w:rsidRDefault="00E10281" w:rsidP="000A3953">
                <w:pPr>
                  <w:jc w:val="center"/>
                  <w:rPr>
                    <w:rFonts w:ascii="Times New Roman" w:hAnsi="Times New Roman"/>
                    <w:b/>
                  </w:rPr>
                </w:pPr>
              </w:p>
            </w:tc>
            <w:tc>
              <w:tcPr>
                <w:tcW w:w="2844" w:type="dxa"/>
              </w:tcPr>
              <w:p w14:paraId="2AAEE31C" w14:textId="77777777" w:rsidR="00E10281" w:rsidRDefault="00E10281" w:rsidP="000A3953">
                <w:pPr>
                  <w:jc w:val="center"/>
                  <w:rPr>
                    <w:rFonts w:ascii="Times New Roman" w:hAnsi="Times New Roman"/>
                    <w:b/>
                  </w:rPr>
                </w:pPr>
              </w:p>
            </w:tc>
            <w:tc>
              <w:tcPr>
                <w:tcW w:w="2844" w:type="dxa"/>
              </w:tcPr>
              <w:p w14:paraId="124B66C4" w14:textId="77777777" w:rsidR="00E10281" w:rsidRDefault="00E10281" w:rsidP="000A3953">
                <w:pPr>
                  <w:jc w:val="center"/>
                  <w:rPr>
                    <w:rFonts w:ascii="Times New Roman" w:hAnsi="Times New Roman"/>
                    <w:b/>
                  </w:rPr>
                </w:pPr>
              </w:p>
            </w:tc>
          </w:tr>
        </w:sdtContent>
      </w:sdt>
      <w:sdt>
        <w:sdtPr>
          <w:tag w:val="goog_rdk_47"/>
          <w:id w:val="-670488276"/>
        </w:sdtPr>
        <w:sdtEndPr/>
        <w:sdtContent>
          <w:tr w:rsidR="00E10281" w14:paraId="76870592" w14:textId="77777777" w:rsidTr="005808B8">
            <w:trPr>
              <w:trHeight w:val="238"/>
            </w:trPr>
            <w:tc>
              <w:tcPr>
                <w:tcW w:w="2844" w:type="dxa"/>
                <w:vAlign w:val="center"/>
              </w:tcPr>
              <w:p w14:paraId="5B62B073" w14:textId="77777777" w:rsidR="00E10281" w:rsidRDefault="00F43FB6" w:rsidP="000A3953">
                <w:pPr>
                  <w:rPr>
                    <w:rFonts w:ascii="Times New Roman" w:hAnsi="Times New Roman"/>
                  </w:rPr>
                </w:pPr>
                <w:r>
                  <w:rPr>
                    <w:rFonts w:ascii="Times New Roman" w:hAnsi="Times New Roman"/>
                    <w:color w:val="000000"/>
                  </w:rPr>
                  <w:t>Unique Health Identification Number</w:t>
                </w:r>
              </w:p>
            </w:tc>
            <w:tc>
              <w:tcPr>
                <w:tcW w:w="2844" w:type="dxa"/>
                <w:vAlign w:val="center"/>
              </w:tcPr>
              <w:p w14:paraId="74180637" w14:textId="77777777" w:rsidR="00E10281" w:rsidRDefault="00F43FB6" w:rsidP="000A3953">
                <w:pPr>
                  <w:rPr>
                    <w:rFonts w:ascii="Times New Roman" w:hAnsi="Times New Roman"/>
                  </w:rPr>
                </w:pPr>
                <w:r>
                  <w:rPr>
                    <w:rFonts w:ascii="Times New Roman" w:hAnsi="Times New Roman"/>
                  </w:rPr>
                  <w:t>G01.01</w:t>
                </w:r>
                <w:r>
                  <w:rPr>
                    <w:rFonts w:ascii="Times New Roman" w:hAnsi="Times New Roman"/>
                    <w:color w:val="000000"/>
                  </w:rPr>
                  <w:t xml:space="preserve"> </w:t>
                </w:r>
              </w:p>
            </w:tc>
            <w:tc>
              <w:tcPr>
                <w:tcW w:w="2844" w:type="dxa"/>
              </w:tcPr>
              <w:p w14:paraId="58B34F09" w14:textId="77777777" w:rsidR="00E10281" w:rsidRDefault="00F43FB6" w:rsidP="000A3953">
                <w:pPr>
                  <w:jc w:val="center"/>
                  <w:rPr>
                    <w:rFonts w:ascii="Times New Roman" w:hAnsi="Times New Roman"/>
                    <w:color w:val="000000"/>
                  </w:rPr>
                </w:pPr>
                <w:r>
                  <w:rPr>
                    <w:rFonts w:ascii="Times New Roman" w:hAnsi="Times New Roman"/>
                    <w:color w:val="000000"/>
                  </w:rPr>
                  <w:t>Integer</w:t>
                </w:r>
              </w:p>
            </w:tc>
            <w:tc>
              <w:tcPr>
                <w:tcW w:w="2844" w:type="dxa"/>
              </w:tcPr>
              <w:p w14:paraId="71EBEB33" w14:textId="77777777" w:rsidR="00E10281" w:rsidRDefault="00F43FB6" w:rsidP="000A3953">
                <w:pPr>
                  <w:jc w:val="center"/>
                  <w:rPr>
                    <w:rFonts w:ascii="Times New Roman" w:hAnsi="Times New Roman"/>
                    <w:color w:val="000000"/>
                  </w:rPr>
                </w:pPr>
                <w:r>
                  <w:rPr>
                    <w:rFonts w:ascii="Times New Roman" w:hAnsi="Times New Roman"/>
                    <w:color w:val="000000"/>
                  </w:rPr>
                  <w:t>12</w:t>
                </w:r>
              </w:p>
            </w:tc>
            <w:tc>
              <w:tcPr>
                <w:tcW w:w="2844" w:type="dxa"/>
              </w:tcPr>
              <w:p w14:paraId="02AB090E" w14:textId="77777777" w:rsidR="00E10281" w:rsidRDefault="00E10281" w:rsidP="000A3953">
                <w:pPr>
                  <w:jc w:val="center"/>
                  <w:rPr>
                    <w:rFonts w:ascii="Times New Roman" w:hAnsi="Times New Roman"/>
                    <w:color w:val="000000"/>
                  </w:rPr>
                </w:pPr>
              </w:p>
            </w:tc>
          </w:tr>
        </w:sdtContent>
      </w:sdt>
      <w:sdt>
        <w:sdtPr>
          <w:tag w:val="goog_rdk_48"/>
          <w:id w:val="693880132"/>
        </w:sdtPr>
        <w:sdtEndPr/>
        <w:sdtContent>
          <w:tr w:rsidR="00E10281" w14:paraId="69A3C43E" w14:textId="77777777" w:rsidTr="005808B8">
            <w:trPr>
              <w:trHeight w:val="238"/>
            </w:trPr>
            <w:tc>
              <w:tcPr>
                <w:tcW w:w="2844" w:type="dxa"/>
                <w:vAlign w:val="center"/>
              </w:tcPr>
              <w:p w14:paraId="34EDA7AE" w14:textId="77777777" w:rsidR="00E10281" w:rsidRDefault="00F43FB6" w:rsidP="000A3953">
                <w:pPr>
                  <w:rPr>
                    <w:rFonts w:ascii="Times New Roman" w:hAnsi="Times New Roman"/>
                  </w:rPr>
                </w:pPr>
                <w:r>
                  <w:rPr>
                    <w:rFonts w:ascii="Times New Roman" w:hAnsi="Times New Roman"/>
                    <w:color w:val="000000"/>
                  </w:rPr>
                  <w:t>Alternate Unique Identification Number (UID) Type</w:t>
                </w:r>
              </w:p>
            </w:tc>
            <w:tc>
              <w:tcPr>
                <w:tcW w:w="2844" w:type="dxa"/>
                <w:vAlign w:val="center"/>
              </w:tcPr>
              <w:p w14:paraId="1C468F83" w14:textId="77777777" w:rsidR="00E10281" w:rsidRDefault="00F43FB6" w:rsidP="000A3953">
                <w:pPr>
                  <w:rPr>
                    <w:rFonts w:ascii="Times New Roman" w:hAnsi="Times New Roman"/>
                  </w:rPr>
                </w:pPr>
                <w:r>
                  <w:rPr>
                    <w:rFonts w:ascii="Times New Roman" w:hAnsi="Times New Roman"/>
                    <w:color w:val="000000"/>
                  </w:rPr>
                  <w:t>05.002.0001</w:t>
                </w:r>
              </w:p>
            </w:tc>
            <w:tc>
              <w:tcPr>
                <w:tcW w:w="2844" w:type="dxa"/>
              </w:tcPr>
              <w:p w14:paraId="59FC4B23" w14:textId="77777777" w:rsidR="00E10281" w:rsidRDefault="00F43FB6" w:rsidP="000A3953">
                <w:pPr>
                  <w:jc w:val="center"/>
                  <w:rPr>
                    <w:rFonts w:ascii="Times New Roman" w:hAnsi="Times New Roman"/>
                    <w:color w:val="000000"/>
                  </w:rPr>
                </w:pPr>
                <w:r>
                  <w:rPr>
                    <w:rFonts w:ascii="Times New Roman" w:hAnsi="Times New Roman"/>
                    <w:color w:val="000000"/>
                  </w:rPr>
                  <w:t>Integer</w:t>
                </w:r>
              </w:p>
            </w:tc>
            <w:tc>
              <w:tcPr>
                <w:tcW w:w="2844" w:type="dxa"/>
              </w:tcPr>
              <w:p w14:paraId="3EDB608C" w14:textId="77777777" w:rsidR="00E10281" w:rsidRDefault="00F43FB6" w:rsidP="000A3953">
                <w:pPr>
                  <w:jc w:val="center"/>
                  <w:rPr>
                    <w:rFonts w:ascii="Times New Roman" w:hAnsi="Times New Roman"/>
                    <w:color w:val="000000"/>
                  </w:rPr>
                </w:pPr>
                <w:r>
                  <w:rPr>
                    <w:rFonts w:ascii="Times New Roman" w:hAnsi="Times New Roman"/>
                    <w:color w:val="000000"/>
                  </w:rPr>
                  <w:t>2</w:t>
                </w:r>
              </w:p>
            </w:tc>
            <w:tc>
              <w:tcPr>
                <w:tcW w:w="2844" w:type="dxa"/>
              </w:tcPr>
              <w:p w14:paraId="0113A4BE" w14:textId="77777777" w:rsidR="00E10281" w:rsidRDefault="00F43FB6" w:rsidP="000A3953">
                <w:pPr>
                  <w:jc w:val="center"/>
                  <w:rPr>
                    <w:rFonts w:ascii="Times New Roman" w:hAnsi="Times New Roman"/>
                    <w:color w:val="000000"/>
                  </w:rPr>
                </w:pPr>
                <w:r>
                  <w:rPr>
                    <w:rFonts w:ascii="Times New Roman" w:hAnsi="Times New Roman"/>
                    <w:color w:val="000000"/>
                  </w:rPr>
                  <w:t xml:space="preserve">Refer to </w:t>
                </w:r>
                <w:sdt>
                  <w:sdtPr>
                    <w:tag w:val="goog_rdk_49"/>
                    <w:id w:val="-657768471"/>
                  </w:sdtPr>
                  <w:sdtEndPr/>
                  <w:sdtContent>
                    <w:r w:rsidRPr="000A3953">
                      <w:rPr>
                        <w:rFonts w:ascii="Times New Roman" w:hAnsi="Times New Roman"/>
                      </w:rPr>
                      <w:t>CD05.007</w:t>
                    </w:r>
                  </w:sdtContent>
                </w:sdt>
              </w:p>
            </w:tc>
          </w:tr>
        </w:sdtContent>
      </w:sdt>
      <w:sdt>
        <w:sdtPr>
          <w:tag w:val="goog_rdk_50"/>
          <w:id w:val="520974489"/>
        </w:sdtPr>
        <w:sdtEndPr/>
        <w:sdtContent>
          <w:tr w:rsidR="00E10281" w14:paraId="0BE713EE" w14:textId="77777777" w:rsidTr="005808B8">
            <w:trPr>
              <w:trHeight w:val="238"/>
            </w:trPr>
            <w:tc>
              <w:tcPr>
                <w:tcW w:w="2844" w:type="dxa"/>
                <w:vAlign w:val="center"/>
              </w:tcPr>
              <w:p w14:paraId="4AAC79B5" w14:textId="77777777" w:rsidR="00E10281" w:rsidRDefault="00F43FB6" w:rsidP="000A3953">
                <w:pPr>
                  <w:rPr>
                    <w:rFonts w:ascii="Times New Roman" w:hAnsi="Times New Roman"/>
                  </w:rPr>
                </w:pPr>
                <w:r>
                  <w:rPr>
                    <w:rFonts w:ascii="Times New Roman" w:hAnsi="Times New Roman"/>
                    <w:color w:val="000000"/>
                  </w:rPr>
                  <w:t>Alternate Unique Identification Number (UID)</w:t>
                </w:r>
              </w:p>
            </w:tc>
            <w:tc>
              <w:tcPr>
                <w:tcW w:w="2844" w:type="dxa"/>
                <w:vAlign w:val="center"/>
              </w:tcPr>
              <w:p w14:paraId="55C5EB5F" w14:textId="77777777" w:rsidR="00E10281" w:rsidRDefault="00F43FB6" w:rsidP="000A3953">
                <w:pPr>
                  <w:rPr>
                    <w:rFonts w:ascii="Times New Roman" w:hAnsi="Times New Roman"/>
                  </w:rPr>
                </w:pPr>
                <w:r>
                  <w:rPr>
                    <w:rFonts w:ascii="Times New Roman" w:hAnsi="Times New Roman"/>
                    <w:color w:val="000000"/>
                  </w:rPr>
                  <w:t>05.002.0002</w:t>
                </w:r>
              </w:p>
            </w:tc>
            <w:tc>
              <w:tcPr>
                <w:tcW w:w="2844" w:type="dxa"/>
              </w:tcPr>
              <w:p w14:paraId="24E37474" w14:textId="77777777" w:rsidR="00E10281" w:rsidRDefault="00F43FB6" w:rsidP="000A3953">
                <w:pPr>
                  <w:jc w:val="center"/>
                  <w:rPr>
                    <w:rFonts w:ascii="Times New Roman" w:hAnsi="Times New Roman"/>
                    <w:color w:val="000000"/>
                  </w:rPr>
                </w:pPr>
                <w:r>
                  <w:rPr>
                    <w:rFonts w:ascii="Times New Roman" w:hAnsi="Times New Roman"/>
                  </w:rPr>
                  <w:t>Varchar</w:t>
                </w:r>
              </w:p>
            </w:tc>
            <w:tc>
              <w:tcPr>
                <w:tcW w:w="2844" w:type="dxa"/>
              </w:tcPr>
              <w:p w14:paraId="44F750EB" w14:textId="77777777" w:rsidR="00E10281" w:rsidRDefault="00F43FB6" w:rsidP="000A3953">
                <w:pPr>
                  <w:jc w:val="center"/>
                  <w:rPr>
                    <w:rFonts w:ascii="Times New Roman" w:hAnsi="Times New Roman"/>
                    <w:color w:val="000000"/>
                  </w:rPr>
                </w:pPr>
                <w:r>
                  <w:rPr>
                    <w:rFonts w:ascii="Times New Roman" w:hAnsi="Times New Roman"/>
                  </w:rPr>
                  <w:t xml:space="preserve">Max. Size =18 10 - PAN Card 08 - </w:t>
                </w:r>
                <w:proofErr w:type="spellStart"/>
                <w:r>
                  <w:rPr>
                    <w:rFonts w:ascii="Times New Roman" w:hAnsi="Times New Roman"/>
                  </w:rPr>
                  <w:t>Passp</w:t>
                </w:r>
                <w:proofErr w:type="spellEnd"/>
                <w:r>
                  <w:rPr>
                    <w:rFonts w:ascii="Times New Roman" w:hAnsi="Times New Roman"/>
                  </w:rPr>
                  <w:t xml:space="preserve"> ort No. 18 - Voter ID 18 - Any other Identifier</w:t>
                </w:r>
              </w:p>
            </w:tc>
            <w:tc>
              <w:tcPr>
                <w:tcW w:w="2844" w:type="dxa"/>
              </w:tcPr>
              <w:p w14:paraId="5EE82BD9" w14:textId="77777777" w:rsidR="00E10281" w:rsidRDefault="00E10281" w:rsidP="000A3953">
                <w:pPr>
                  <w:jc w:val="center"/>
                  <w:rPr>
                    <w:rFonts w:ascii="Times New Roman" w:hAnsi="Times New Roman"/>
                    <w:color w:val="000000"/>
                  </w:rPr>
                </w:pPr>
              </w:p>
            </w:tc>
          </w:tr>
        </w:sdtContent>
      </w:sdt>
      <w:sdt>
        <w:sdtPr>
          <w:tag w:val="goog_rdk_51"/>
          <w:id w:val="180634627"/>
        </w:sdtPr>
        <w:sdtEndPr/>
        <w:sdtContent>
          <w:tr w:rsidR="00E10281" w14:paraId="28EC8A4E" w14:textId="77777777" w:rsidTr="005808B8">
            <w:trPr>
              <w:trHeight w:val="238"/>
            </w:trPr>
            <w:tc>
              <w:tcPr>
                <w:tcW w:w="2844" w:type="dxa"/>
                <w:vAlign w:val="center"/>
              </w:tcPr>
              <w:p w14:paraId="3AF43ABF" w14:textId="77777777" w:rsidR="00E10281" w:rsidRDefault="00F43FB6" w:rsidP="000A3953">
                <w:pPr>
                  <w:rPr>
                    <w:rFonts w:ascii="Times New Roman" w:hAnsi="Times New Roman"/>
                  </w:rPr>
                </w:pPr>
                <w:r>
                  <w:rPr>
                    <w:rFonts w:ascii="Times New Roman" w:hAnsi="Times New Roman"/>
                    <w:color w:val="000000"/>
                  </w:rPr>
                  <w:t>Time of Birth</w:t>
                </w:r>
              </w:p>
            </w:tc>
            <w:tc>
              <w:tcPr>
                <w:tcW w:w="2844" w:type="dxa"/>
                <w:vAlign w:val="center"/>
              </w:tcPr>
              <w:p w14:paraId="467E8E73" w14:textId="77777777" w:rsidR="00E10281" w:rsidRDefault="00F43FB6" w:rsidP="000A3953">
                <w:pPr>
                  <w:rPr>
                    <w:rFonts w:ascii="Times New Roman" w:hAnsi="Times New Roman"/>
                  </w:rPr>
                </w:pPr>
                <w:r>
                  <w:rPr>
                    <w:rFonts w:ascii="Times New Roman" w:hAnsi="Times New Roman"/>
                    <w:color w:val="000000"/>
                  </w:rPr>
                  <w:t>05.002.0003</w:t>
                </w:r>
              </w:p>
            </w:tc>
            <w:tc>
              <w:tcPr>
                <w:tcW w:w="2844" w:type="dxa"/>
              </w:tcPr>
              <w:p w14:paraId="002B9C2F" w14:textId="77777777" w:rsidR="00E10281" w:rsidRDefault="00F43FB6" w:rsidP="000A3953">
                <w:pPr>
                  <w:jc w:val="center"/>
                  <w:rPr>
                    <w:rFonts w:ascii="Times New Roman" w:hAnsi="Times New Roman"/>
                    <w:color w:val="000000"/>
                  </w:rPr>
                </w:pPr>
                <w:r>
                  <w:rPr>
                    <w:rFonts w:ascii="Times New Roman" w:hAnsi="Times New Roman"/>
                    <w:color w:val="000000"/>
                  </w:rPr>
                  <w:t>HH:</w:t>
                </w:r>
                <w:proofErr w:type="gramStart"/>
                <w:r>
                  <w:rPr>
                    <w:rFonts w:ascii="Times New Roman" w:hAnsi="Times New Roman"/>
                    <w:color w:val="000000"/>
                  </w:rPr>
                  <w:t>MM:SS</w:t>
                </w:r>
                <w:proofErr w:type="gramEnd"/>
              </w:p>
            </w:tc>
            <w:tc>
              <w:tcPr>
                <w:tcW w:w="2844" w:type="dxa"/>
              </w:tcPr>
              <w:p w14:paraId="241378B7" w14:textId="77777777" w:rsidR="00E10281" w:rsidRDefault="00F43FB6" w:rsidP="000A3953">
                <w:pPr>
                  <w:jc w:val="center"/>
                  <w:rPr>
                    <w:rFonts w:ascii="Times New Roman" w:hAnsi="Times New Roman"/>
                    <w:color w:val="000000"/>
                  </w:rPr>
                </w:pPr>
                <w:r>
                  <w:rPr>
                    <w:rFonts w:ascii="Times New Roman" w:hAnsi="Times New Roman"/>
                    <w:color w:val="000000"/>
                  </w:rPr>
                  <w:t>8</w:t>
                </w:r>
              </w:p>
            </w:tc>
            <w:tc>
              <w:tcPr>
                <w:tcW w:w="2844" w:type="dxa"/>
              </w:tcPr>
              <w:p w14:paraId="1A0ABC75" w14:textId="77777777" w:rsidR="00E10281" w:rsidRDefault="00E10281" w:rsidP="000A3953">
                <w:pPr>
                  <w:jc w:val="center"/>
                  <w:rPr>
                    <w:rFonts w:ascii="Times New Roman" w:hAnsi="Times New Roman"/>
                    <w:color w:val="000000"/>
                  </w:rPr>
                </w:pPr>
              </w:p>
            </w:tc>
          </w:tr>
        </w:sdtContent>
      </w:sdt>
      <w:sdt>
        <w:sdtPr>
          <w:tag w:val="goog_rdk_52"/>
          <w:id w:val="1817071077"/>
        </w:sdtPr>
        <w:sdtEndPr/>
        <w:sdtContent>
          <w:tr w:rsidR="00E10281" w14:paraId="6A52848B" w14:textId="77777777" w:rsidTr="005808B8">
            <w:trPr>
              <w:trHeight w:val="238"/>
            </w:trPr>
            <w:tc>
              <w:tcPr>
                <w:tcW w:w="2844" w:type="dxa"/>
                <w:vAlign w:val="center"/>
              </w:tcPr>
              <w:p w14:paraId="158295D9" w14:textId="77777777" w:rsidR="00E10281" w:rsidRDefault="00F43FB6" w:rsidP="000A3953">
                <w:pPr>
                  <w:rPr>
                    <w:rFonts w:ascii="Times New Roman" w:hAnsi="Times New Roman"/>
                  </w:rPr>
                </w:pPr>
                <w:r>
                  <w:rPr>
                    <w:rFonts w:ascii="Times New Roman" w:hAnsi="Times New Roman"/>
                    <w:color w:val="000000"/>
                  </w:rPr>
                  <w:t>Nationality Code</w:t>
                </w:r>
              </w:p>
            </w:tc>
            <w:tc>
              <w:tcPr>
                <w:tcW w:w="2844" w:type="dxa"/>
                <w:vAlign w:val="center"/>
              </w:tcPr>
              <w:p w14:paraId="4DBB728F" w14:textId="77777777" w:rsidR="00E10281" w:rsidRDefault="00F43FB6" w:rsidP="000A3953">
                <w:pPr>
                  <w:rPr>
                    <w:rFonts w:ascii="Times New Roman" w:hAnsi="Times New Roman"/>
                  </w:rPr>
                </w:pPr>
                <w:r>
                  <w:rPr>
                    <w:rFonts w:ascii="Times New Roman" w:hAnsi="Times New Roman"/>
                    <w:color w:val="000000"/>
                  </w:rPr>
                  <w:t>05.002.0006</w:t>
                </w:r>
              </w:p>
            </w:tc>
            <w:tc>
              <w:tcPr>
                <w:tcW w:w="2844" w:type="dxa"/>
              </w:tcPr>
              <w:p w14:paraId="2B26B1CA" w14:textId="77777777" w:rsidR="00E10281" w:rsidRDefault="00F43FB6" w:rsidP="000A3953">
                <w:pPr>
                  <w:jc w:val="center"/>
                  <w:rPr>
                    <w:rFonts w:ascii="Times New Roman" w:hAnsi="Times New Roman"/>
                    <w:color w:val="000000"/>
                  </w:rPr>
                </w:pPr>
                <w:r>
                  <w:rPr>
                    <w:rFonts w:ascii="Times New Roman" w:hAnsi="Times New Roman"/>
                    <w:color w:val="000000"/>
                  </w:rPr>
                  <w:t>Integer</w:t>
                </w:r>
              </w:p>
            </w:tc>
            <w:tc>
              <w:tcPr>
                <w:tcW w:w="2844" w:type="dxa"/>
              </w:tcPr>
              <w:p w14:paraId="067F640F" w14:textId="77777777" w:rsidR="00E10281" w:rsidRDefault="00F43FB6" w:rsidP="000A3953">
                <w:pPr>
                  <w:jc w:val="center"/>
                  <w:rPr>
                    <w:rFonts w:ascii="Times New Roman" w:hAnsi="Times New Roman"/>
                    <w:color w:val="000000"/>
                  </w:rPr>
                </w:pPr>
                <w:r>
                  <w:rPr>
                    <w:rFonts w:ascii="Times New Roman" w:hAnsi="Times New Roman"/>
                    <w:color w:val="000000"/>
                  </w:rPr>
                  <w:t>1</w:t>
                </w:r>
              </w:p>
            </w:tc>
            <w:tc>
              <w:tcPr>
                <w:tcW w:w="2844" w:type="dxa"/>
              </w:tcPr>
              <w:p w14:paraId="602E4679" w14:textId="77777777" w:rsidR="00E10281" w:rsidRDefault="00E10281" w:rsidP="000A3953">
                <w:pPr>
                  <w:jc w:val="center"/>
                  <w:rPr>
                    <w:rFonts w:ascii="Times New Roman" w:hAnsi="Times New Roman"/>
                    <w:color w:val="000000"/>
                  </w:rPr>
                </w:pPr>
              </w:p>
            </w:tc>
          </w:tr>
        </w:sdtContent>
      </w:sdt>
      <w:sdt>
        <w:sdtPr>
          <w:tag w:val="goog_rdk_53"/>
          <w:id w:val="-1566798612"/>
        </w:sdtPr>
        <w:sdtEndPr/>
        <w:sdtContent>
          <w:tr w:rsidR="00E10281" w14:paraId="3559B4B7" w14:textId="77777777" w:rsidTr="005808B8">
            <w:trPr>
              <w:trHeight w:val="238"/>
            </w:trPr>
            <w:tc>
              <w:tcPr>
                <w:tcW w:w="2844" w:type="dxa"/>
                <w:vAlign w:val="center"/>
              </w:tcPr>
              <w:p w14:paraId="7AB3BA9C" w14:textId="77777777" w:rsidR="00E10281" w:rsidRDefault="00F43FB6" w:rsidP="000A3953">
                <w:pPr>
                  <w:rPr>
                    <w:rFonts w:ascii="Times New Roman" w:hAnsi="Times New Roman"/>
                  </w:rPr>
                </w:pPr>
                <w:r>
                  <w:rPr>
                    <w:rFonts w:ascii="Times New Roman" w:hAnsi="Times New Roman"/>
                    <w:color w:val="000000"/>
                  </w:rPr>
                  <w:t>Multiple Birth Indicator</w:t>
                </w:r>
              </w:p>
            </w:tc>
            <w:tc>
              <w:tcPr>
                <w:tcW w:w="2844" w:type="dxa"/>
                <w:vAlign w:val="center"/>
              </w:tcPr>
              <w:p w14:paraId="5C0AE503" w14:textId="77777777" w:rsidR="00E10281" w:rsidRDefault="00F43FB6" w:rsidP="000A3953">
                <w:pPr>
                  <w:rPr>
                    <w:rFonts w:ascii="Times New Roman" w:hAnsi="Times New Roman"/>
                  </w:rPr>
                </w:pPr>
                <w:r>
                  <w:rPr>
                    <w:rFonts w:ascii="Times New Roman" w:hAnsi="Times New Roman"/>
                    <w:color w:val="000000"/>
                  </w:rPr>
                  <w:t>05.002.0007</w:t>
                </w:r>
              </w:p>
            </w:tc>
            <w:tc>
              <w:tcPr>
                <w:tcW w:w="2844" w:type="dxa"/>
              </w:tcPr>
              <w:p w14:paraId="29008520" w14:textId="77777777" w:rsidR="00E10281" w:rsidRDefault="00F43FB6" w:rsidP="000A3953">
                <w:pPr>
                  <w:jc w:val="center"/>
                  <w:rPr>
                    <w:rFonts w:ascii="Times New Roman" w:hAnsi="Times New Roman"/>
                    <w:color w:val="000000"/>
                  </w:rPr>
                </w:pPr>
                <w:r>
                  <w:rPr>
                    <w:rFonts w:ascii="Times New Roman" w:hAnsi="Times New Roman"/>
                    <w:color w:val="000000"/>
                  </w:rPr>
                  <w:t>Integer</w:t>
                </w:r>
              </w:p>
            </w:tc>
            <w:tc>
              <w:tcPr>
                <w:tcW w:w="2844" w:type="dxa"/>
              </w:tcPr>
              <w:p w14:paraId="13FFD8B8" w14:textId="77777777" w:rsidR="00E10281" w:rsidRDefault="00F43FB6" w:rsidP="000A3953">
                <w:pPr>
                  <w:jc w:val="center"/>
                  <w:rPr>
                    <w:rFonts w:ascii="Times New Roman" w:hAnsi="Times New Roman"/>
                    <w:color w:val="000000"/>
                  </w:rPr>
                </w:pPr>
                <w:r>
                  <w:rPr>
                    <w:rFonts w:ascii="Times New Roman" w:hAnsi="Times New Roman"/>
                    <w:color w:val="000000"/>
                  </w:rPr>
                  <w:t>1</w:t>
                </w:r>
              </w:p>
            </w:tc>
            <w:tc>
              <w:tcPr>
                <w:tcW w:w="2844" w:type="dxa"/>
              </w:tcPr>
              <w:p w14:paraId="5929D83E" w14:textId="77777777" w:rsidR="00E10281" w:rsidRDefault="00E10281" w:rsidP="000A3953">
                <w:pPr>
                  <w:jc w:val="center"/>
                  <w:rPr>
                    <w:rFonts w:ascii="Times New Roman" w:hAnsi="Times New Roman"/>
                    <w:color w:val="000000"/>
                  </w:rPr>
                </w:pPr>
              </w:p>
            </w:tc>
          </w:tr>
        </w:sdtContent>
      </w:sdt>
      <w:sdt>
        <w:sdtPr>
          <w:tag w:val="goog_rdk_54"/>
          <w:id w:val="-1716959333"/>
        </w:sdtPr>
        <w:sdtEndPr/>
        <w:sdtContent>
          <w:tr w:rsidR="00E10281" w14:paraId="4A47CF87" w14:textId="77777777" w:rsidTr="005808B8">
            <w:trPr>
              <w:trHeight w:val="238"/>
            </w:trPr>
            <w:tc>
              <w:tcPr>
                <w:tcW w:w="2844" w:type="dxa"/>
                <w:vAlign w:val="center"/>
              </w:tcPr>
              <w:p w14:paraId="4D76A36D" w14:textId="77777777" w:rsidR="00E10281" w:rsidRDefault="00F43FB6" w:rsidP="000A3953">
                <w:pPr>
                  <w:rPr>
                    <w:rFonts w:ascii="Times New Roman" w:hAnsi="Times New Roman"/>
                  </w:rPr>
                </w:pPr>
                <w:r>
                  <w:rPr>
                    <w:rFonts w:ascii="Times New Roman" w:hAnsi="Times New Roman"/>
                    <w:color w:val="000000"/>
                  </w:rPr>
                  <w:t>Person Name Type</w:t>
                </w:r>
              </w:p>
            </w:tc>
            <w:tc>
              <w:tcPr>
                <w:tcW w:w="2844" w:type="dxa"/>
                <w:vAlign w:val="center"/>
              </w:tcPr>
              <w:p w14:paraId="5B68695C" w14:textId="77777777" w:rsidR="00E10281" w:rsidRDefault="00F43FB6" w:rsidP="000A3953">
                <w:pPr>
                  <w:rPr>
                    <w:rFonts w:ascii="Times New Roman" w:hAnsi="Times New Roman"/>
                  </w:rPr>
                </w:pPr>
                <w:r>
                  <w:rPr>
                    <w:rFonts w:ascii="Times New Roman" w:hAnsi="Times New Roman"/>
                    <w:color w:val="000000"/>
                  </w:rPr>
                  <w:t>05.002.0008</w:t>
                </w:r>
              </w:p>
            </w:tc>
            <w:tc>
              <w:tcPr>
                <w:tcW w:w="2844" w:type="dxa"/>
              </w:tcPr>
              <w:p w14:paraId="4F9EC351" w14:textId="77777777" w:rsidR="00E10281" w:rsidRDefault="00F43FB6" w:rsidP="000A3953">
                <w:pPr>
                  <w:jc w:val="center"/>
                  <w:rPr>
                    <w:rFonts w:ascii="Times New Roman" w:hAnsi="Times New Roman"/>
                    <w:color w:val="000000"/>
                  </w:rPr>
                </w:pPr>
                <w:r>
                  <w:rPr>
                    <w:rFonts w:ascii="Times New Roman" w:hAnsi="Times New Roman"/>
                    <w:color w:val="000000"/>
                  </w:rPr>
                  <w:t>Char</w:t>
                </w:r>
              </w:p>
            </w:tc>
            <w:tc>
              <w:tcPr>
                <w:tcW w:w="2844" w:type="dxa"/>
              </w:tcPr>
              <w:p w14:paraId="18B7CC8D" w14:textId="77777777" w:rsidR="00E10281" w:rsidRDefault="00F43FB6" w:rsidP="000A3953">
                <w:pPr>
                  <w:jc w:val="center"/>
                  <w:rPr>
                    <w:rFonts w:ascii="Times New Roman" w:hAnsi="Times New Roman"/>
                    <w:color w:val="000000"/>
                  </w:rPr>
                </w:pPr>
                <w:r>
                  <w:rPr>
                    <w:rFonts w:ascii="Times New Roman" w:hAnsi="Times New Roman"/>
                    <w:color w:val="000000"/>
                  </w:rPr>
                  <w:t>1</w:t>
                </w:r>
              </w:p>
            </w:tc>
            <w:tc>
              <w:tcPr>
                <w:tcW w:w="2844" w:type="dxa"/>
              </w:tcPr>
              <w:p w14:paraId="5E2EF3B2" w14:textId="77777777" w:rsidR="00E10281" w:rsidRDefault="00E10281" w:rsidP="000A3953">
                <w:pPr>
                  <w:jc w:val="center"/>
                  <w:rPr>
                    <w:rFonts w:ascii="Times New Roman" w:hAnsi="Times New Roman"/>
                    <w:color w:val="000000"/>
                  </w:rPr>
                </w:pPr>
              </w:p>
            </w:tc>
          </w:tr>
        </w:sdtContent>
      </w:sdt>
      <w:sdt>
        <w:sdtPr>
          <w:tag w:val="goog_rdk_55"/>
          <w:id w:val="1411422332"/>
        </w:sdtPr>
        <w:sdtEndPr/>
        <w:sdtContent>
          <w:tr w:rsidR="00E10281" w14:paraId="4F042E03" w14:textId="77777777" w:rsidTr="005808B8">
            <w:trPr>
              <w:trHeight w:val="238"/>
            </w:trPr>
            <w:tc>
              <w:tcPr>
                <w:tcW w:w="2844" w:type="dxa"/>
                <w:vAlign w:val="center"/>
              </w:tcPr>
              <w:p w14:paraId="3FF13C0B" w14:textId="77777777" w:rsidR="00E10281" w:rsidRDefault="00F43FB6" w:rsidP="000A3953">
                <w:pPr>
                  <w:rPr>
                    <w:rFonts w:ascii="Times New Roman" w:hAnsi="Times New Roman"/>
                  </w:rPr>
                </w:pPr>
                <w:r>
                  <w:rPr>
                    <w:rFonts w:ascii="Times New Roman" w:hAnsi="Times New Roman"/>
                    <w:color w:val="000000"/>
                  </w:rPr>
                  <w:t>Phone Owner</w:t>
                </w:r>
              </w:p>
            </w:tc>
            <w:tc>
              <w:tcPr>
                <w:tcW w:w="2844" w:type="dxa"/>
                <w:vAlign w:val="center"/>
              </w:tcPr>
              <w:p w14:paraId="24994F35" w14:textId="77777777" w:rsidR="00E10281" w:rsidRDefault="00F43FB6" w:rsidP="000A3953">
                <w:pPr>
                  <w:rPr>
                    <w:rFonts w:ascii="Times New Roman" w:hAnsi="Times New Roman"/>
                  </w:rPr>
                </w:pPr>
                <w:r>
                  <w:rPr>
                    <w:rFonts w:ascii="Times New Roman" w:hAnsi="Times New Roman"/>
                    <w:color w:val="000000"/>
                  </w:rPr>
                  <w:t>05.002.0009</w:t>
                </w:r>
              </w:p>
            </w:tc>
            <w:tc>
              <w:tcPr>
                <w:tcW w:w="2844" w:type="dxa"/>
              </w:tcPr>
              <w:p w14:paraId="28807C99" w14:textId="77777777" w:rsidR="00E10281" w:rsidRDefault="00F43FB6" w:rsidP="000A3953">
                <w:pPr>
                  <w:jc w:val="center"/>
                  <w:rPr>
                    <w:rFonts w:ascii="Times New Roman" w:hAnsi="Times New Roman"/>
                    <w:color w:val="000000"/>
                  </w:rPr>
                </w:pPr>
                <w:r>
                  <w:rPr>
                    <w:rFonts w:ascii="Times New Roman" w:hAnsi="Times New Roman"/>
                    <w:color w:val="000000"/>
                  </w:rPr>
                  <w:t>Integer</w:t>
                </w:r>
              </w:p>
            </w:tc>
            <w:tc>
              <w:tcPr>
                <w:tcW w:w="2844" w:type="dxa"/>
              </w:tcPr>
              <w:p w14:paraId="6438B2FA" w14:textId="77777777" w:rsidR="00E10281" w:rsidRDefault="00F43FB6" w:rsidP="000A3953">
                <w:pPr>
                  <w:jc w:val="center"/>
                  <w:rPr>
                    <w:rFonts w:ascii="Times New Roman" w:hAnsi="Times New Roman"/>
                    <w:color w:val="000000"/>
                  </w:rPr>
                </w:pPr>
                <w:r>
                  <w:rPr>
                    <w:rFonts w:ascii="Times New Roman" w:hAnsi="Times New Roman"/>
                    <w:color w:val="000000"/>
                  </w:rPr>
                  <w:t>2</w:t>
                </w:r>
              </w:p>
            </w:tc>
            <w:tc>
              <w:tcPr>
                <w:tcW w:w="2844" w:type="dxa"/>
              </w:tcPr>
              <w:p w14:paraId="6E36FFE7" w14:textId="77777777" w:rsidR="00E10281" w:rsidRDefault="00E10281" w:rsidP="000A3953">
                <w:pPr>
                  <w:jc w:val="center"/>
                  <w:rPr>
                    <w:rFonts w:ascii="Times New Roman" w:hAnsi="Times New Roman"/>
                    <w:color w:val="000000"/>
                  </w:rPr>
                </w:pPr>
              </w:p>
            </w:tc>
          </w:tr>
        </w:sdtContent>
      </w:sdt>
      <w:sdt>
        <w:sdtPr>
          <w:tag w:val="goog_rdk_56"/>
          <w:id w:val="-1916620807"/>
        </w:sdtPr>
        <w:sdtEndPr/>
        <w:sdtContent>
          <w:tr w:rsidR="00E10281" w14:paraId="4E2ECD4B" w14:textId="77777777" w:rsidTr="005808B8">
            <w:trPr>
              <w:trHeight w:val="238"/>
            </w:trPr>
            <w:tc>
              <w:tcPr>
                <w:tcW w:w="2844" w:type="dxa"/>
                <w:vAlign w:val="center"/>
              </w:tcPr>
              <w:p w14:paraId="6E6614E9" w14:textId="77777777" w:rsidR="00E10281" w:rsidRDefault="00F43FB6" w:rsidP="000A3953">
                <w:pPr>
                  <w:rPr>
                    <w:rFonts w:ascii="Times New Roman" w:hAnsi="Times New Roman"/>
                  </w:rPr>
                </w:pPr>
                <w:r>
                  <w:rPr>
                    <w:rFonts w:ascii="Times New Roman" w:hAnsi="Times New Roman"/>
                    <w:color w:val="000000"/>
                  </w:rPr>
                  <w:t>Contact Type</w:t>
                </w:r>
              </w:p>
            </w:tc>
            <w:tc>
              <w:tcPr>
                <w:tcW w:w="2844" w:type="dxa"/>
                <w:vAlign w:val="center"/>
              </w:tcPr>
              <w:p w14:paraId="5D3D1718" w14:textId="77777777" w:rsidR="00E10281" w:rsidRDefault="00F43FB6" w:rsidP="000A3953">
                <w:pPr>
                  <w:rPr>
                    <w:rFonts w:ascii="Times New Roman" w:hAnsi="Times New Roman"/>
                  </w:rPr>
                </w:pPr>
                <w:r>
                  <w:rPr>
                    <w:rFonts w:ascii="Times New Roman" w:hAnsi="Times New Roman"/>
                    <w:color w:val="000000"/>
                  </w:rPr>
                  <w:t>05.002.0010</w:t>
                </w:r>
              </w:p>
            </w:tc>
            <w:tc>
              <w:tcPr>
                <w:tcW w:w="2844" w:type="dxa"/>
              </w:tcPr>
              <w:p w14:paraId="0BABD5A7" w14:textId="77777777" w:rsidR="00E10281" w:rsidRDefault="00F43FB6" w:rsidP="000A3953">
                <w:pPr>
                  <w:jc w:val="center"/>
                  <w:rPr>
                    <w:rFonts w:ascii="Times New Roman" w:hAnsi="Times New Roman"/>
                    <w:color w:val="000000"/>
                  </w:rPr>
                </w:pPr>
                <w:r>
                  <w:rPr>
                    <w:rFonts w:ascii="Times New Roman" w:hAnsi="Times New Roman"/>
                    <w:color w:val="000000"/>
                  </w:rPr>
                  <w:t>Integer</w:t>
                </w:r>
              </w:p>
            </w:tc>
            <w:tc>
              <w:tcPr>
                <w:tcW w:w="2844" w:type="dxa"/>
              </w:tcPr>
              <w:p w14:paraId="5A302AA7" w14:textId="77777777" w:rsidR="00E10281" w:rsidRDefault="00F43FB6" w:rsidP="000A3953">
                <w:pPr>
                  <w:jc w:val="center"/>
                  <w:rPr>
                    <w:rFonts w:ascii="Times New Roman" w:hAnsi="Times New Roman"/>
                    <w:color w:val="000000"/>
                  </w:rPr>
                </w:pPr>
                <w:r>
                  <w:rPr>
                    <w:rFonts w:ascii="Times New Roman" w:hAnsi="Times New Roman"/>
                    <w:color w:val="000000"/>
                  </w:rPr>
                  <w:t>2</w:t>
                </w:r>
              </w:p>
            </w:tc>
            <w:tc>
              <w:tcPr>
                <w:tcW w:w="2844" w:type="dxa"/>
              </w:tcPr>
              <w:p w14:paraId="04E13159" w14:textId="77777777" w:rsidR="00E10281" w:rsidRDefault="00F43FB6" w:rsidP="000A3953">
                <w:pPr>
                  <w:jc w:val="center"/>
                  <w:rPr>
                    <w:rFonts w:ascii="Times New Roman" w:hAnsi="Times New Roman"/>
                    <w:color w:val="000000"/>
                  </w:rPr>
                </w:pPr>
                <w:r>
                  <w:rPr>
                    <w:rFonts w:ascii="Times New Roman" w:hAnsi="Times New Roman"/>
                    <w:color w:val="000000"/>
                  </w:rPr>
                  <w:t xml:space="preserve">Refer to </w:t>
                </w:r>
                <w:sdt>
                  <w:sdtPr>
                    <w:tag w:val="goog_rdk_57"/>
                    <w:id w:val="702444311"/>
                  </w:sdtPr>
                  <w:sdtEndPr/>
                  <w:sdtContent>
                    <w:r w:rsidRPr="000A3953">
                      <w:rPr>
                        <w:rFonts w:ascii="Times New Roman" w:hAnsi="Times New Roman"/>
                      </w:rPr>
                      <w:t>CD05.054</w:t>
                    </w:r>
                  </w:sdtContent>
                </w:sdt>
              </w:p>
            </w:tc>
          </w:tr>
        </w:sdtContent>
      </w:sdt>
      <w:sdt>
        <w:sdtPr>
          <w:tag w:val="goog_rdk_58"/>
          <w:id w:val="-461346895"/>
        </w:sdtPr>
        <w:sdtEndPr/>
        <w:sdtContent>
          <w:tr w:rsidR="00E10281" w14:paraId="61C67F40" w14:textId="77777777" w:rsidTr="005808B8">
            <w:trPr>
              <w:trHeight w:val="238"/>
            </w:trPr>
            <w:tc>
              <w:tcPr>
                <w:tcW w:w="2844" w:type="dxa"/>
                <w:vAlign w:val="center"/>
              </w:tcPr>
              <w:p w14:paraId="7486854B" w14:textId="77777777" w:rsidR="00E10281" w:rsidRDefault="00F43FB6" w:rsidP="000A3953">
                <w:pPr>
                  <w:rPr>
                    <w:rFonts w:ascii="Times New Roman" w:hAnsi="Times New Roman"/>
                  </w:rPr>
                </w:pPr>
                <w:r>
                  <w:rPr>
                    <w:rFonts w:ascii="Times New Roman" w:hAnsi="Times New Roman"/>
                    <w:color w:val="000000"/>
                  </w:rPr>
                  <w:t>Contact Person Name</w:t>
                </w:r>
              </w:p>
            </w:tc>
            <w:tc>
              <w:tcPr>
                <w:tcW w:w="2844" w:type="dxa"/>
                <w:vAlign w:val="center"/>
              </w:tcPr>
              <w:p w14:paraId="67B48049" w14:textId="77777777" w:rsidR="00E10281" w:rsidRDefault="00F43FB6" w:rsidP="000A3953">
                <w:pPr>
                  <w:rPr>
                    <w:rFonts w:ascii="Times New Roman" w:hAnsi="Times New Roman"/>
                  </w:rPr>
                </w:pPr>
                <w:r>
                  <w:rPr>
                    <w:rFonts w:ascii="Times New Roman" w:hAnsi="Times New Roman"/>
                    <w:color w:val="000000"/>
                  </w:rPr>
                  <w:t>05.002.0011</w:t>
                </w:r>
              </w:p>
            </w:tc>
            <w:tc>
              <w:tcPr>
                <w:tcW w:w="2844" w:type="dxa"/>
              </w:tcPr>
              <w:p w14:paraId="12AA5C0B" w14:textId="77777777" w:rsidR="00E10281" w:rsidRDefault="008D6705" w:rsidP="000A3953">
                <w:pPr>
                  <w:jc w:val="center"/>
                  <w:rPr>
                    <w:rFonts w:ascii="Times New Roman" w:hAnsi="Times New Roman"/>
                    <w:color w:val="000000"/>
                  </w:rPr>
                </w:pPr>
                <w:sdt>
                  <w:sdtPr>
                    <w:tag w:val="goog_rdk_60"/>
                    <w:id w:val="1453751773"/>
                  </w:sdtPr>
                  <w:sdtEndPr/>
                  <w:sdtContent>
                    <w:r w:rsidR="00F43FB6">
                      <w:rPr>
                        <w:rFonts w:ascii="Times New Roman" w:hAnsi="Times New Roman"/>
                      </w:rPr>
                      <w:t>Refer to G01.02</w:t>
                    </w:r>
                  </w:sdtContent>
                </w:sdt>
              </w:p>
            </w:tc>
            <w:tc>
              <w:tcPr>
                <w:tcW w:w="2844" w:type="dxa"/>
              </w:tcPr>
              <w:p w14:paraId="2C99DE93" w14:textId="77777777" w:rsidR="00E10281" w:rsidRDefault="00E10281" w:rsidP="000A3953">
                <w:pPr>
                  <w:jc w:val="center"/>
                  <w:rPr>
                    <w:rFonts w:ascii="Times New Roman" w:hAnsi="Times New Roman"/>
                    <w:color w:val="000000"/>
                  </w:rPr>
                </w:pPr>
              </w:p>
            </w:tc>
            <w:tc>
              <w:tcPr>
                <w:tcW w:w="2844" w:type="dxa"/>
              </w:tcPr>
              <w:p w14:paraId="25FC794E" w14:textId="77777777" w:rsidR="00E10281" w:rsidRDefault="00E10281" w:rsidP="000A3953">
                <w:pPr>
                  <w:jc w:val="center"/>
                  <w:rPr>
                    <w:rFonts w:ascii="Times New Roman" w:hAnsi="Times New Roman"/>
                    <w:color w:val="000000"/>
                  </w:rPr>
                </w:pPr>
              </w:p>
            </w:tc>
          </w:tr>
        </w:sdtContent>
      </w:sdt>
      <w:sdt>
        <w:sdtPr>
          <w:tag w:val="goog_rdk_61"/>
          <w:id w:val="1177612416"/>
        </w:sdtPr>
        <w:sdtEndPr/>
        <w:sdtContent>
          <w:tr w:rsidR="00E10281" w14:paraId="68FFC3CB" w14:textId="77777777" w:rsidTr="005808B8">
            <w:trPr>
              <w:trHeight w:val="238"/>
            </w:trPr>
            <w:tc>
              <w:tcPr>
                <w:tcW w:w="2844" w:type="dxa"/>
                <w:vAlign w:val="center"/>
              </w:tcPr>
              <w:p w14:paraId="170C92E5" w14:textId="77777777" w:rsidR="00E10281" w:rsidRDefault="00F43FB6" w:rsidP="000A3953">
                <w:pPr>
                  <w:rPr>
                    <w:rFonts w:ascii="Times New Roman" w:hAnsi="Times New Roman"/>
                  </w:rPr>
                </w:pPr>
                <w:r>
                  <w:rPr>
                    <w:rFonts w:ascii="Times New Roman" w:hAnsi="Times New Roman"/>
                    <w:color w:val="000000"/>
                  </w:rPr>
                  <w:t>Contact Relationship</w:t>
                </w:r>
              </w:p>
            </w:tc>
            <w:tc>
              <w:tcPr>
                <w:tcW w:w="2844" w:type="dxa"/>
                <w:vAlign w:val="center"/>
              </w:tcPr>
              <w:p w14:paraId="586C0A18" w14:textId="77777777" w:rsidR="00E10281" w:rsidRDefault="00F43FB6" w:rsidP="000A3953">
                <w:pPr>
                  <w:rPr>
                    <w:rFonts w:ascii="Times New Roman" w:hAnsi="Times New Roman"/>
                  </w:rPr>
                </w:pPr>
                <w:r>
                  <w:rPr>
                    <w:rFonts w:ascii="Times New Roman" w:hAnsi="Times New Roman"/>
                    <w:color w:val="000000"/>
                  </w:rPr>
                  <w:t>05.002.0012</w:t>
                </w:r>
              </w:p>
            </w:tc>
            <w:tc>
              <w:tcPr>
                <w:tcW w:w="2844" w:type="dxa"/>
              </w:tcPr>
              <w:p w14:paraId="43CC2FAF" w14:textId="77777777" w:rsidR="00E10281" w:rsidRDefault="00E10281" w:rsidP="000A3953">
                <w:pPr>
                  <w:jc w:val="center"/>
                  <w:rPr>
                    <w:rFonts w:ascii="Times New Roman" w:hAnsi="Times New Roman"/>
                    <w:color w:val="000000"/>
                  </w:rPr>
                </w:pPr>
              </w:p>
            </w:tc>
            <w:tc>
              <w:tcPr>
                <w:tcW w:w="2844" w:type="dxa"/>
              </w:tcPr>
              <w:p w14:paraId="0B4E14CF" w14:textId="77777777" w:rsidR="00E10281" w:rsidRDefault="00E10281" w:rsidP="000A3953">
                <w:pPr>
                  <w:jc w:val="center"/>
                  <w:rPr>
                    <w:rFonts w:ascii="Times New Roman" w:hAnsi="Times New Roman"/>
                    <w:color w:val="000000"/>
                  </w:rPr>
                </w:pPr>
              </w:p>
            </w:tc>
            <w:tc>
              <w:tcPr>
                <w:tcW w:w="2844" w:type="dxa"/>
              </w:tcPr>
              <w:p w14:paraId="4D810092" w14:textId="77777777" w:rsidR="00E10281" w:rsidRDefault="00F43FB6" w:rsidP="000A3953">
                <w:pPr>
                  <w:jc w:val="center"/>
                  <w:rPr>
                    <w:rFonts w:ascii="Times New Roman" w:hAnsi="Times New Roman"/>
                    <w:color w:val="000000"/>
                  </w:rPr>
                </w:pPr>
                <w:r>
                  <w:rPr>
                    <w:rFonts w:ascii="Times New Roman" w:hAnsi="Times New Roman"/>
                    <w:color w:val="000000"/>
                  </w:rPr>
                  <w:t xml:space="preserve">Refer to </w:t>
                </w:r>
                <w:sdt>
                  <w:sdtPr>
                    <w:tag w:val="goog_rdk_62"/>
                    <w:id w:val="1121878746"/>
                  </w:sdtPr>
                  <w:sdtEndPr/>
                  <w:sdtContent>
                    <w:r w:rsidRPr="000A3953">
                      <w:rPr>
                        <w:rFonts w:ascii="Times New Roman" w:hAnsi="Times New Roman"/>
                      </w:rPr>
                      <w:t>G01.08- 01</w:t>
                    </w:r>
                  </w:sdtContent>
                </w:sdt>
              </w:p>
            </w:tc>
          </w:tr>
        </w:sdtContent>
      </w:sdt>
      <w:sdt>
        <w:sdtPr>
          <w:tag w:val="goog_rdk_63"/>
          <w:id w:val="239839285"/>
        </w:sdtPr>
        <w:sdtEndPr/>
        <w:sdtContent>
          <w:tr w:rsidR="00E10281" w14:paraId="4E2D6A99" w14:textId="77777777" w:rsidTr="005808B8">
            <w:trPr>
              <w:trHeight w:val="238"/>
            </w:trPr>
            <w:tc>
              <w:tcPr>
                <w:tcW w:w="2844" w:type="dxa"/>
                <w:vAlign w:val="center"/>
              </w:tcPr>
              <w:p w14:paraId="37072C05" w14:textId="77777777" w:rsidR="00E10281" w:rsidRDefault="00F43FB6" w:rsidP="000A3953">
                <w:pPr>
                  <w:rPr>
                    <w:rFonts w:ascii="Times New Roman" w:hAnsi="Times New Roman"/>
                  </w:rPr>
                </w:pPr>
                <w:r>
                  <w:rPr>
                    <w:rFonts w:ascii="Times New Roman" w:hAnsi="Times New Roman"/>
                    <w:color w:val="000000"/>
                  </w:rPr>
                  <w:t>Contact Person Address</w:t>
                </w:r>
              </w:p>
            </w:tc>
            <w:tc>
              <w:tcPr>
                <w:tcW w:w="2844" w:type="dxa"/>
                <w:vAlign w:val="center"/>
              </w:tcPr>
              <w:p w14:paraId="29309D86" w14:textId="77777777" w:rsidR="00E10281" w:rsidRDefault="00F43FB6" w:rsidP="000A3953">
                <w:pPr>
                  <w:rPr>
                    <w:rFonts w:ascii="Times New Roman" w:hAnsi="Times New Roman"/>
                  </w:rPr>
                </w:pPr>
                <w:r>
                  <w:rPr>
                    <w:rFonts w:ascii="Times New Roman" w:hAnsi="Times New Roman"/>
                    <w:color w:val="000000"/>
                  </w:rPr>
                  <w:t>05.002.0013</w:t>
                </w:r>
              </w:p>
            </w:tc>
            <w:tc>
              <w:tcPr>
                <w:tcW w:w="2844" w:type="dxa"/>
              </w:tcPr>
              <w:p w14:paraId="4917F220" w14:textId="77777777" w:rsidR="00E10281" w:rsidRDefault="00E10281" w:rsidP="000A3953">
                <w:pPr>
                  <w:jc w:val="center"/>
                  <w:rPr>
                    <w:rFonts w:ascii="Times New Roman" w:hAnsi="Times New Roman"/>
                    <w:color w:val="000000"/>
                  </w:rPr>
                </w:pPr>
              </w:p>
            </w:tc>
            <w:tc>
              <w:tcPr>
                <w:tcW w:w="2844" w:type="dxa"/>
              </w:tcPr>
              <w:p w14:paraId="36B0844D" w14:textId="77777777" w:rsidR="00E10281" w:rsidRDefault="00E10281" w:rsidP="000A3953">
                <w:pPr>
                  <w:jc w:val="center"/>
                  <w:rPr>
                    <w:rFonts w:ascii="Times New Roman" w:hAnsi="Times New Roman"/>
                    <w:color w:val="000000"/>
                  </w:rPr>
                </w:pPr>
              </w:p>
            </w:tc>
            <w:tc>
              <w:tcPr>
                <w:tcW w:w="2844" w:type="dxa"/>
              </w:tcPr>
              <w:p w14:paraId="2CD04D2C" w14:textId="77777777" w:rsidR="00E10281" w:rsidRDefault="00F43FB6" w:rsidP="000A3953">
                <w:pPr>
                  <w:jc w:val="center"/>
                  <w:rPr>
                    <w:rFonts w:ascii="Times New Roman" w:hAnsi="Times New Roman"/>
                    <w:color w:val="000000"/>
                  </w:rPr>
                </w:pPr>
                <w:r>
                  <w:rPr>
                    <w:rFonts w:ascii="Times New Roman" w:hAnsi="Times New Roman"/>
                    <w:color w:val="000000"/>
                  </w:rPr>
                  <w:t xml:space="preserve">Refer to </w:t>
                </w:r>
                <w:sdt>
                  <w:sdtPr>
                    <w:tag w:val="goog_rdk_64"/>
                    <w:id w:val="-1104185223"/>
                  </w:sdtPr>
                  <w:sdtEndPr/>
                  <w:sdtContent>
                    <w:r w:rsidRPr="000A3953">
                      <w:rPr>
                        <w:rFonts w:ascii="Times New Roman" w:hAnsi="Times New Roman"/>
                      </w:rPr>
                      <w:t>G02.03</w:t>
                    </w:r>
                  </w:sdtContent>
                </w:sdt>
              </w:p>
            </w:tc>
          </w:tr>
        </w:sdtContent>
      </w:sdt>
      <w:sdt>
        <w:sdtPr>
          <w:tag w:val="goog_rdk_65"/>
          <w:id w:val="584421289"/>
        </w:sdtPr>
        <w:sdtEndPr/>
        <w:sdtContent>
          <w:tr w:rsidR="00E10281" w14:paraId="676EA663" w14:textId="77777777" w:rsidTr="005808B8">
            <w:trPr>
              <w:trHeight w:val="238"/>
            </w:trPr>
            <w:tc>
              <w:tcPr>
                <w:tcW w:w="2844" w:type="dxa"/>
                <w:vAlign w:val="center"/>
              </w:tcPr>
              <w:p w14:paraId="3F5F52B6" w14:textId="77777777" w:rsidR="00E10281" w:rsidRDefault="00F43FB6" w:rsidP="000A3953">
                <w:pPr>
                  <w:rPr>
                    <w:rFonts w:ascii="Times New Roman" w:hAnsi="Times New Roman"/>
                  </w:rPr>
                </w:pPr>
                <w:r>
                  <w:rPr>
                    <w:rFonts w:ascii="Times New Roman" w:hAnsi="Times New Roman"/>
                    <w:color w:val="000000"/>
                  </w:rPr>
                  <w:t>Contact Person landline telephone number</w:t>
                </w:r>
              </w:p>
            </w:tc>
            <w:tc>
              <w:tcPr>
                <w:tcW w:w="2844" w:type="dxa"/>
                <w:vAlign w:val="center"/>
              </w:tcPr>
              <w:p w14:paraId="46F4F5DF" w14:textId="77777777" w:rsidR="00E10281" w:rsidRDefault="00F43FB6" w:rsidP="000A3953">
                <w:pPr>
                  <w:rPr>
                    <w:rFonts w:ascii="Times New Roman" w:hAnsi="Times New Roman"/>
                  </w:rPr>
                </w:pPr>
                <w:r>
                  <w:rPr>
                    <w:rFonts w:ascii="Times New Roman" w:hAnsi="Times New Roman"/>
                    <w:color w:val="000000"/>
                  </w:rPr>
                  <w:t>05.002.0014</w:t>
                </w:r>
              </w:p>
            </w:tc>
            <w:tc>
              <w:tcPr>
                <w:tcW w:w="2844" w:type="dxa"/>
              </w:tcPr>
              <w:p w14:paraId="3E89391D" w14:textId="77777777" w:rsidR="00E10281" w:rsidRDefault="008D6705" w:rsidP="000A3953">
                <w:pPr>
                  <w:jc w:val="center"/>
                  <w:rPr>
                    <w:rFonts w:ascii="Times New Roman" w:hAnsi="Times New Roman"/>
                    <w:color w:val="000000"/>
                  </w:rPr>
                </w:pPr>
                <w:sdt>
                  <w:sdtPr>
                    <w:tag w:val="goog_rdk_67"/>
                    <w:id w:val="1363096609"/>
                  </w:sdtPr>
                  <w:sdtEndPr/>
                  <w:sdtContent>
                    <w:r w:rsidR="00F43FB6">
                      <w:rPr>
                        <w:rFonts w:ascii="Times New Roman" w:hAnsi="Times New Roman"/>
                        <w:color w:val="000000"/>
                      </w:rPr>
                      <w:t>Varchar</w:t>
                    </w:r>
                  </w:sdtContent>
                </w:sdt>
              </w:p>
            </w:tc>
            <w:tc>
              <w:tcPr>
                <w:tcW w:w="2844" w:type="dxa"/>
              </w:tcPr>
              <w:p w14:paraId="3160E3DB" w14:textId="77777777" w:rsidR="00E10281" w:rsidRDefault="008D6705" w:rsidP="000A3953">
                <w:pPr>
                  <w:jc w:val="center"/>
                  <w:rPr>
                    <w:rFonts w:ascii="Times New Roman" w:hAnsi="Times New Roman"/>
                    <w:color w:val="000000"/>
                  </w:rPr>
                </w:pPr>
                <w:sdt>
                  <w:sdtPr>
                    <w:tag w:val="goog_rdk_69"/>
                    <w:id w:val="714077201"/>
                  </w:sdtPr>
                  <w:sdtEndPr/>
                  <w:sdtContent>
                    <w:r w:rsidR="00F43FB6">
                      <w:rPr>
                        <w:rFonts w:ascii="Times New Roman" w:hAnsi="Times New Roman"/>
                        <w:color w:val="000000"/>
                      </w:rPr>
                      <w:t>8</w:t>
                    </w:r>
                  </w:sdtContent>
                </w:sdt>
              </w:p>
            </w:tc>
            <w:tc>
              <w:tcPr>
                <w:tcW w:w="2844" w:type="dxa"/>
              </w:tcPr>
              <w:p w14:paraId="6D12059F" w14:textId="77777777" w:rsidR="00E10281" w:rsidRDefault="00F43FB6" w:rsidP="000A3953">
                <w:pPr>
                  <w:jc w:val="center"/>
                  <w:rPr>
                    <w:rFonts w:ascii="Times New Roman" w:hAnsi="Times New Roman"/>
                    <w:color w:val="000000"/>
                  </w:rPr>
                </w:pPr>
                <w:r>
                  <w:rPr>
                    <w:rFonts w:ascii="Times New Roman" w:hAnsi="Times New Roman"/>
                    <w:color w:val="000000"/>
                  </w:rPr>
                  <w:t xml:space="preserve">Refer to </w:t>
                </w:r>
                <w:sdt>
                  <w:sdtPr>
                    <w:tag w:val="goog_rdk_70"/>
                    <w:id w:val="-1882935758"/>
                  </w:sdtPr>
                  <w:sdtEndPr/>
                  <w:sdtContent>
                    <w:r w:rsidRPr="000A3953">
                      <w:rPr>
                        <w:rFonts w:ascii="Times New Roman" w:hAnsi="Times New Roman"/>
                      </w:rPr>
                      <w:t>G00.06- 01-05</w:t>
                    </w:r>
                  </w:sdtContent>
                </w:sdt>
              </w:p>
            </w:tc>
          </w:tr>
        </w:sdtContent>
      </w:sdt>
      <w:sdt>
        <w:sdtPr>
          <w:tag w:val="goog_rdk_71"/>
          <w:id w:val="1566754243"/>
        </w:sdtPr>
        <w:sdtEndPr/>
        <w:sdtContent>
          <w:tr w:rsidR="00E10281" w14:paraId="67539D1D" w14:textId="77777777" w:rsidTr="005808B8">
            <w:trPr>
              <w:trHeight w:val="238"/>
            </w:trPr>
            <w:tc>
              <w:tcPr>
                <w:tcW w:w="2844" w:type="dxa"/>
                <w:vAlign w:val="center"/>
              </w:tcPr>
              <w:p w14:paraId="1AF20719" w14:textId="77777777" w:rsidR="00E10281" w:rsidRDefault="00F43FB6" w:rsidP="000A3953">
                <w:pPr>
                  <w:rPr>
                    <w:rFonts w:ascii="Times New Roman" w:hAnsi="Times New Roman"/>
                  </w:rPr>
                </w:pPr>
                <w:r>
                  <w:rPr>
                    <w:rFonts w:ascii="Times New Roman" w:hAnsi="Times New Roman"/>
                    <w:color w:val="000000"/>
                  </w:rPr>
                  <w:t>Contact Person mobile telephone number</w:t>
                </w:r>
              </w:p>
            </w:tc>
            <w:tc>
              <w:tcPr>
                <w:tcW w:w="2844" w:type="dxa"/>
                <w:vAlign w:val="center"/>
              </w:tcPr>
              <w:p w14:paraId="52070978" w14:textId="77777777" w:rsidR="00E10281" w:rsidRDefault="00F43FB6" w:rsidP="000A3953">
                <w:pPr>
                  <w:rPr>
                    <w:rFonts w:ascii="Times New Roman" w:hAnsi="Times New Roman"/>
                  </w:rPr>
                </w:pPr>
                <w:r>
                  <w:rPr>
                    <w:rFonts w:ascii="Times New Roman" w:hAnsi="Times New Roman"/>
                    <w:color w:val="000000"/>
                  </w:rPr>
                  <w:t>05.002.0015</w:t>
                </w:r>
              </w:p>
            </w:tc>
            <w:tc>
              <w:tcPr>
                <w:tcW w:w="2844" w:type="dxa"/>
              </w:tcPr>
              <w:p w14:paraId="7303340E" w14:textId="77777777" w:rsidR="00E10281" w:rsidRDefault="008D6705" w:rsidP="000A3953">
                <w:pPr>
                  <w:jc w:val="center"/>
                  <w:rPr>
                    <w:rFonts w:ascii="Times New Roman" w:hAnsi="Times New Roman"/>
                    <w:color w:val="000000"/>
                  </w:rPr>
                </w:pPr>
                <w:sdt>
                  <w:sdtPr>
                    <w:tag w:val="goog_rdk_73"/>
                    <w:id w:val="-1286269083"/>
                  </w:sdtPr>
                  <w:sdtEndPr/>
                  <w:sdtContent>
                    <w:r w:rsidR="00F43FB6">
                      <w:rPr>
                        <w:rFonts w:ascii="Times New Roman" w:hAnsi="Times New Roman"/>
                        <w:color w:val="000000"/>
                      </w:rPr>
                      <w:t>Char</w:t>
                    </w:r>
                  </w:sdtContent>
                </w:sdt>
              </w:p>
            </w:tc>
            <w:tc>
              <w:tcPr>
                <w:tcW w:w="2844" w:type="dxa"/>
              </w:tcPr>
              <w:p w14:paraId="5CF0F9C4" w14:textId="77777777" w:rsidR="00E10281" w:rsidRDefault="008D6705" w:rsidP="000A3953">
                <w:pPr>
                  <w:jc w:val="center"/>
                  <w:rPr>
                    <w:rFonts w:ascii="Times New Roman" w:hAnsi="Times New Roman"/>
                    <w:color w:val="000000"/>
                  </w:rPr>
                </w:pPr>
                <w:sdt>
                  <w:sdtPr>
                    <w:tag w:val="goog_rdk_75"/>
                    <w:id w:val="-1194838284"/>
                  </w:sdtPr>
                  <w:sdtEndPr/>
                  <w:sdtContent>
                    <w:r w:rsidR="00F43FB6">
                      <w:rPr>
                        <w:rFonts w:ascii="Times New Roman" w:hAnsi="Times New Roman"/>
                        <w:color w:val="000000"/>
                      </w:rPr>
                      <w:t>10</w:t>
                    </w:r>
                  </w:sdtContent>
                </w:sdt>
              </w:p>
            </w:tc>
            <w:tc>
              <w:tcPr>
                <w:tcW w:w="2844" w:type="dxa"/>
              </w:tcPr>
              <w:p w14:paraId="23AAB7A3" w14:textId="77777777" w:rsidR="00E10281" w:rsidRDefault="00F43FB6" w:rsidP="000A3953">
                <w:pPr>
                  <w:jc w:val="center"/>
                  <w:rPr>
                    <w:rFonts w:ascii="Times New Roman" w:hAnsi="Times New Roman"/>
                    <w:color w:val="000000"/>
                  </w:rPr>
                </w:pPr>
                <w:r>
                  <w:rPr>
                    <w:rFonts w:ascii="Times New Roman" w:hAnsi="Times New Roman"/>
                    <w:color w:val="000000"/>
                  </w:rPr>
                  <w:t xml:space="preserve">Refer to </w:t>
                </w:r>
                <w:sdt>
                  <w:sdtPr>
                    <w:tag w:val="goog_rdk_76"/>
                    <w:id w:val="-1825269234"/>
                  </w:sdtPr>
                  <w:sdtEndPr/>
                  <w:sdtContent>
                    <w:r w:rsidRPr="000A3953">
                      <w:rPr>
                        <w:rFonts w:ascii="Times New Roman" w:hAnsi="Times New Roman"/>
                      </w:rPr>
                      <w:t>G00.06- 02-05</w:t>
                    </w:r>
                  </w:sdtContent>
                </w:sdt>
              </w:p>
            </w:tc>
          </w:tr>
        </w:sdtContent>
      </w:sdt>
      <w:sdt>
        <w:sdtPr>
          <w:tag w:val="goog_rdk_77"/>
          <w:id w:val="-12850304"/>
        </w:sdtPr>
        <w:sdtEndPr/>
        <w:sdtContent>
          <w:tr w:rsidR="00E10281" w14:paraId="3142B95B" w14:textId="77777777" w:rsidTr="005808B8">
            <w:trPr>
              <w:trHeight w:val="238"/>
            </w:trPr>
            <w:tc>
              <w:tcPr>
                <w:tcW w:w="2844" w:type="dxa"/>
                <w:vAlign w:val="center"/>
              </w:tcPr>
              <w:p w14:paraId="0DBF4485" w14:textId="77777777" w:rsidR="00E10281" w:rsidRDefault="00F43FB6" w:rsidP="000A3953">
                <w:pPr>
                  <w:rPr>
                    <w:rFonts w:ascii="Times New Roman" w:hAnsi="Times New Roman"/>
                  </w:rPr>
                </w:pPr>
                <w:r>
                  <w:rPr>
                    <w:rFonts w:ascii="Times New Roman" w:hAnsi="Times New Roman"/>
                    <w:color w:val="000000"/>
                  </w:rPr>
                  <w:t>Contact Person Email Address/URL</w:t>
                </w:r>
              </w:p>
            </w:tc>
            <w:tc>
              <w:tcPr>
                <w:tcW w:w="2844" w:type="dxa"/>
                <w:vAlign w:val="center"/>
              </w:tcPr>
              <w:p w14:paraId="7DB453C4" w14:textId="77777777" w:rsidR="00E10281" w:rsidRDefault="00F43FB6" w:rsidP="000A3953">
                <w:pPr>
                  <w:rPr>
                    <w:rFonts w:ascii="Times New Roman" w:hAnsi="Times New Roman"/>
                  </w:rPr>
                </w:pPr>
                <w:r>
                  <w:rPr>
                    <w:rFonts w:ascii="Times New Roman" w:hAnsi="Times New Roman"/>
                    <w:color w:val="000000"/>
                  </w:rPr>
                  <w:t>05.002.0016</w:t>
                </w:r>
              </w:p>
            </w:tc>
            <w:tc>
              <w:tcPr>
                <w:tcW w:w="2844" w:type="dxa"/>
              </w:tcPr>
              <w:p w14:paraId="09FE81EA" w14:textId="77777777" w:rsidR="00E10281" w:rsidRDefault="008D6705" w:rsidP="000A3953">
                <w:pPr>
                  <w:jc w:val="center"/>
                  <w:rPr>
                    <w:rFonts w:ascii="Times New Roman" w:hAnsi="Times New Roman"/>
                    <w:color w:val="000000"/>
                  </w:rPr>
                </w:pPr>
                <w:sdt>
                  <w:sdtPr>
                    <w:tag w:val="goog_rdk_79"/>
                    <w:id w:val="773906898"/>
                  </w:sdtPr>
                  <w:sdtEndPr/>
                  <w:sdtContent>
                    <w:r w:rsidR="00F43FB6">
                      <w:rPr>
                        <w:rFonts w:ascii="Times New Roman" w:hAnsi="Times New Roman"/>
                        <w:color w:val="000000"/>
                      </w:rPr>
                      <w:t>Varchar</w:t>
                    </w:r>
                  </w:sdtContent>
                </w:sdt>
              </w:p>
            </w:tc>
            <w:tc>
              <w:tcPr>
                <w:tcW w:w="2844" w:type="dxa"/>
              </w:tcPr>
              <w:p w14:paraId="03CA9D4B" w14:textId="77777777" w:rsidR="00E10281" w:rsidRDefault="008D6705" w:rsidP="000A3953">
                <w:pPr>
                  <w:jc w:val="center"/>
                  <w:rPr>
                    <w:rFonts w:ascii="Times New Roman" w:hAnsi="Times New Roman"/>
                    <w:color w:val="000000"/>
                  </w:rPr>
                </w:pPr>
                <w:sdt>
                  <w:sdtPr>
                    <w:tag w:val="goog_rdk_81"/>
                    <w:id w:val="-1438363162"/>
                  </w:sdtPr>
                  <w:sdtEndPr/>
                  <w:sdtContent>
                    <w:r w:rsidR="00F43FB6">
                      <w:rPr>
                        <w:rFonts w:ascii="Times New Roman" w:hAnsi="Times New Roman"/>
                        <w:color w:val="000000"/>
                      </w:rPr>
                      <w:t>254</w:t>
                    </w:r>
                  </w:sdtContent>
                </w:sdt>
              </w:p>
            </w:tc>
            <w:tc>
              <w:tcPr>
                <w:tcW w:w="2844" w:type="dxa"/>
              </w:tcPr>
              <w:p w14:paraId="0F00EAF7" w14:textId="77777777" w:rsidR="00E10281" w:rsidRDefault="00F43FB6" w:rsidP="000A3953">
                <w:pPr>
                  <w:jc w:val="center"/>
                  <w:rPr>
                    <w:rFonts w:ascii="Times New Roman" w:hAnsi="Times New Roman"/>
                    <w:color w:val="000000"/>
                  </w:rPr>
                </w:pPr>
                <w:r>
                  <w:rPr>
                    <w:rFonts w:ascii="Times New Roman" w:hAnsi="Times New Roman"/>
                    <w:color w:val="000000"/>
                  </w:rPr>
                  <w:t xml:space="preserve">Refer to </w:t>
                </w:r>
                <w:sdt>
                  <w:sdtPr>
                    <w:tag w:val="goog_rdk_82"/>
                    <w:id w:val="1095523763"/>
                  </w:sdtPr>
                  <w:sdtEndPr/>
                  <w:sdtContent>
                    <w:r w:rsidRPr="000A3953">
                      <w:rPr>
                        <w:rFonts w:ascii="Times New Roman" w:hAnsi="Times New Roman"/>
                      </w:rPr>
                      <w:t>G00.09</w:t>
                    </w:r>
                  </w:sdtContent>
                </w:sdt>
              </w:p>
            </w:tc>
          </w:tr>
        </w:sdtContent>
      </w:sdt>
      <w:sdt>
        <w:sdtPr>
          <w:tag w:val="goog_rdk_83"/>
          <w:id w:val="97908621"/>
        </w:sdtPr>
        <w:sdtEndPr/>
        <w:sdtContent>
          <w:tr w:rsidR="00E10281" w14:paraId="1C84AEBC" w14:textId="77777777" w:rsidTr="005808B8">
            <w:trPr>
              <w:trHeight w:val="238"/>
            </w:trPr>
            <w:tc>
              <w:tcPr>
                <w:tcW w:w="2844" w:type="dxa"/>
                <w:vAlign w:val="center"/>
              </w:tcPr>
              <w:p w14:paraId="67CDB7AA" w14:textId="77777777" w:rsidR="00E10281" w:rsidRDefault="00F43FB6" w:rsidP="000A3953">
                <w:pPr>
                  <w:rPr>
                    <w:rFonts w:ascii="Times New Roman" w:hAnsi="Times New Roman"/>
                  </w:rPr>
                </w:pPr>
                <w:r>
                  <w:rPr>
                    <w:rFonts w:ascii="Times New Roman" w:hAnsi="Times New Roman"/>
                    <w:color w:val="000000"/>
                  </w:rPr>
                  <w:t>Author Name</w:t>
                </w:r>
              </w:p>
            </w:tc>
            <w:tc>
              <w:tcPr>
                <w:tcW w:w="2844" w:type="dxa"/>
                <w:vAlign w:val="center"/>
              </w:tcPr>
              <w:p w14:paraId="5A0BEC44" w14:textId="77777777" w:rsidR="00E10281" w:rsidRDefault="00F43FB6" w:rsidP="000A3953">
                <w:pPr>
                  <w:rPr>
                    <w:rFonts w:ascii="Times New Roman" w:hAnsi="Times New Roman"/>
                  </w:rPr>
                </w:pPr>
                <w:r>
                  <w:rPr>
                    <w:rFonts w:ascii="Times New Roman" w:hAnsi="Times New Roman"/>
                    <w:color w:val="000000"/>
                  </w:rPr>
                  <w:t>05.002.0017</w:t>
                </w:r>
              </w:p>
            </w:tc>
            <w:tc>
              <w:tcPr>
                <w:tcW w:w="2844" w:type="dxa"/>
              </w:tcPr>
              <w:p w14:paraId="1673E20B" w14:textId="77777777" w:rsidR="00E10281" w:rsidRDefault="00E10281" w:rsidP="000A3953">
                <w:pPr>
                  <w:jc w:val="center"/>
                  <w:rPr>
                    <w:rFonts w:ascii="Times New Roman" w:hAnsi="Times New Roman"/>
                    <w:color w:val="000000"/>
                  </w:rPr>
                </w:pPr>
              </w:p>
            </w:tc>
            <w:tc>
              <w:tcPr>
                <w:tcW w:w="2844" w:type="dxa"/>
              </w:tcPr>
              <w:p w14:paraId="76B384B4" w14:textId="77777777" w:rsidR="00E10281" w:rsidRDefault="00E10281" w:rsidP="000A3953">
                <w:pPr>
                  <w:jc w:val="center"/>
                  <w:rPr>
                    <w:rFonts w:ascii="Times New Roman" w:hAnsi="Times New Roman"/>
                    <w:color w:val="000000"/>
                  </w:rPr>
                </w:pPr>
              </w:p>
            </w:tc>
            <w:tc>
              <w:tcPr>
                <w:tcW w:w="2844" w:type="dxa"/>
              </w:tcPr>
              <w:p w14:paraId="5FF6DCE2" w14:textId="77777777" w:rsidR="00E10281" w:rsidRDefault="00F43FB6" w:rsidP="000A3953">
                <w:pPr>
                  <w:jc w:val="center"/>
                  <w:rPr>
                    <w:rFonts w:ascii="Times New Roman" w:hAnsi="Times New Roman"/>
                    <w:color w:val="000000"/>
                  </w:rPr>
                </w:pPr>
                <w:r>
                  <w:rPr>
                    <w:rFonts w:ascii="Times New Roman" w:hAnsi="Times New Roman"/>
                    <w:color w:val="000000"/>
                  </w:rPr>
                  <w:t xml:space="preserve">Refer to </w:t>
                </w:r>
                <w:sdt>
                  <w:sdtPr>
                    <w:tag w:val="goog_rdk_84"/>
                    <w:id w:val="-382098305"/>
                  </w:sdtPr>
                  <w:sdtEndPr/>
                  <w:sdtContent>
                    <w:r w:rsidRPr="000A3953">
                      <w:rPr>
                        <w:rFonts w:ascii="Times New Roman" w:hAnsi="Times New Roman"/>
                      </w:rPr>
                      <w:t>G01.02</w:t>
                    </w:r>
                  </w:sdtContent>
                </w:sdt>
              </w:p>
            </w:tc>
          </w:tr>
        </w:sdtContent>
      </w:sdt>
      <w:sdt>
        <w:sdtPr>
          <w:tag w:val="goog_rdk_85"/>
          <w:id w:val="343214598"/>
        </w:sdtPr>
        <w:sdtEndPr/>
        <w:sdtContent>
          <w:tr w:rsidR="00E10281" w14:paraId="2DDBF106" w14:textId="77777777" w:rsidTr="005808B8">
            <w:trPr>
              <w:trHeight w:val="238"/>
            </w:trPr>
            <w:tc>
              <w:tcPr>
                <w:tcW w:w="2844" w:type="dxa"/>
                <w:vAlign w:val="center"/>
              </w:tcPr>
              <w:p w14:paraId="2930139A" w14:textId="77777777" w:rsidR="00E10281" w:rsidRDefault="00F43FB6" w:rsidP="000A3953">
                <w:pPr>
                  <w:rPr>
                    <w:rFonts w:ascii="Times New Roman" w:hAnsi="Times New Roman"/>
                  </w:rPr>
                </w:pPr>
                <w:r>
                  <w:rPr>
                    <w:rFonts w:ascii="Times New Roman" w:hAnsi="Times New Roman"/>
                    <w:color w:val="000000"/>
                  </w:rPr>
                  <w:t>Author Landline Telephone Number</w:t>
                </w:r>
              </w:p>
            </w:tc>
            <w:tc>
              <w:tcPr>
                <w:tcW w:w="2844" w:type="dxa"/>
                <w:vAlign w:val="center"/>
              </w:tcPr>
              <w:p w14:paraId="346CC25A" w14:textId="77777777" w:rsidR="00E10281" w:rsidRDefault="00F43FB6" w:rsidP="000A3953">
                <w:pPr>
                  <w:rPr>
                    <w:rFonts w:ascii="Times New Roman" w:hAnsi="Times New Roman"/>
                  </w:rPr>
                </w:pPr>
                <w:r>
                  <w:rPr>
                    <w:rFonts w:ascii="Times New Roman" w:hAnsi="Times New Roman"/>
                    <w:color w:val="000000"/>
                  </w:rPr>
                  <w:t>05.002.0018</w:t>
                </w:r>
              </w:p>
            </w:tc>
            <w:tc>
              <w:tcPr>
                <w:tcW w:w="2844" w:type="dxa"/>
              </w:tcPr>
              <w:p w14:paraId="4B68D481" w14:textId="77777777" w:rsidR="00E10281" w:rsidRDefault="008D6705" w:rsidP="000A3953">
                <w:pPr>
                  <w:jc w:val="center"/>
                  <w:rPr>
                    <w:rFonts w:ascii="Times New Roman" w:hAnsi="Times New Roman"/>
                    <w:color w:val="000000"/>
                  </w:rPr>
                </w:pPr>
                <w:sdt>
                  <w:sdtPr>
                    <w:tag w:val="goog_rdk_87"/>
                    <w:id w:val="984121696"/>
                  </w:sdtPr>
                  <w:sdtEndPr/>
                  <w:sdtContent>
                    <w:r w:rsidR="00F43FB6">
                      <w:rPr>
                        <w:rFonts w:ascii="Times New Roman" w:hAnsi="Times New Roman"/>
                        <w:color w:val="000000"/>
                      </w:rPr>
                      <w:t>Varchar</w:t>
                    </w:r>
                  </w:sdtContent>
                </w:sdt>
              </w:p>
            </w:tc>
            <w:tc>
              <w:tcPr>
                <w:tcW w:w="2844" w:type="dxa"/>
              </w:tcPr>
              <w:p w14:paraId="0FAD4297" w14:textId="77777777" w:rsidR="00E10281" w:rsidRDefault="008D6705" w:rsidP="000A3953">
                <w:pPr>
                  <w:jc w:val="center"/>
                  <w:rPr>
                    <w:rFonts w:ascii="Times New Roman" w:hAnsi="Times New Roman"/>
                    <w:color w:val="000000"/>
                  </w:rPr>
                </w:pPr>
                <w:sdt>
                  <w:sdtPr>
                    <w:tag w:val="goog_rdk_89"/>
                    <w:id w:val="-1380620689"/>
                  </w:sdtPr>
                  <w:sdtEndPr/>
                  <w:sdtContent>
                    <w:r w:rsidR="00F43FB6">
                      <w:rPr>
                        <w:rFonts w:ascii="Times New Roman" w:hAnsi="Times New Roman"/>
                        <w:color w:val="000000"/>
                      </w:rPr>
                      <w:t>8</w:t>
                    </w:r>
                  </w:sdtContent>
                </w:sdt>
              </w:p>
            </w:tc>
            <w:tc>
              <w:tcPr>
                <w:tcW w:w="2844" w:type="dxa"/>
              </w:tcPr>
              <w:p w14:paraId="04E059A6" w14:textId="77777777" w:rsidR="00E10281" w:rsidRDefault="00F43FB6" w:rsidP="000A3953">
                <w:pPr>
                  <w:jc w:val="center"/>
                  <w:rPr>
                    <w:rFonts w:ascii="Times New Roman" w:hAnsi="Times New Roman"/>
                    <w:color w:val="000000"/>
                  </w:rPr>
                </w:pPr>
                <w:r>
                  <w:rPr>
                    <w:rFonts w:ascii="Times New Roman" w:hAnsi="Times New Roman"/>
                    <w:color w:val="000000"/>
                  </w:rPr>
                  <w:t xml:space="preserve">Refer to </w:t>
                </w:r>
                <w:r>
                  <w:rPr>
                    <w:rFonts w:ascii="Times New Roman" w:hAnsi="Times New Roman"/>
                  </w:rPr>
                  <w:t>G00.06- 01-05</w:t>
                </w:r>
              </w:p>
            </w:tc>
          </w:tr>
        </w:sdtContent>
      </w:sdt>
      <w:sdt>
        <w:sdtPr>
          <w:tag w:val="goog_rdk_90"/>
          <w:id w:val="-651677443"/>
        </w:sdtPr>
        <w:sdtEndPr/>
        <w:sdtContent>
          <w:tr w:rsidR="00E10281" w14:paraId="0641D4C5" w14:textId="77777777" w:rsidTr="005808B8">
            <w:trPr>
              <w:trHeight w:val="238"/>
            </w:trPr>
            <w:tc>
              <w:tcPr>
                <w:tcW w:w="2844" w:type="dxa"/>
                <w:vAlign w:val="center"/>
              </w:tcPr>
              <w:p w14:paraId="69BA441A" w14:textId="77777777" w:rsidR="00E10281" w:rsidRDefault="00F43FB6" w:rsidP="000A3953">
                <w:pPr>
                  <w:rPr>
                    <w:rFonts w:ascii="Times New Roman" w:hAnsi="Times New Roman"/>
                  </w:rPr>
                </w:pPr>
                <w:r>
                  <w:rPr>
                    <w:rFonts w:ascii="Times New Roman" w:hAnsi="Times New Roman"/>
                    <w:color w:val="000000"/>
                  </w:rPr>
                  <w:t>Author Mobile number</w:t>
                </w:r>
              </w:p>
            </w:tc>
            <w:tc>
              <w:tcPr>
                <w:tcW w:w="2844" w:type="dxa"/>
                <w:vAlign w:val="center"/>
              </w:tcPr>
              <w:p w14:paraId="29D379E1" w14:textId="77777777" w:rsidR="00E10281" w:rsidRDefault="00F43FB6" w:rsidP="000A3953">
                <w:pPr>
                  <w:rPr>
                    <w:rFonts w:ascii="Times New Roman" w:hAnsi="Times New Roman"/>
                  </w:rPr>
                </w:pPr>
                <w:r>
                  <w:rPr>
                    <w:rFonts w:ascii="Times New Roman" w:hAnsi="Times New Roman"/>
                    <w:color w:val="000000"/>
                  </w:rPr>
                  <w:t>05.002.0019</w:t>
                </w:r>
              </w:p>
            </w:tc>
            <w:tc>
              <w:tcPr>
                <w:tcW w:w="2844" w:type="dxa"/>
              </w:tcPr>
              <w:p w14:paraId="30F77DD0" w14:textId="77777777" w:rsidR="00E10281" w:rsidRDefault="008D6705" w:rsidP="000A3953">
                <w:pPr>
                  <w:jc w:val="center"/>
                  <w:rPr>
                    <w:rFonts w:ascii="Times New Roman" w:hAnsi="Times New Roman"/>
                    <w:color w:val="000000"/>
                  </w:rPr>
                </w:pPr>
                <w:sdt>
                  <w:sdtPr>
                    <w:tag w:val="goog_rdk_92"/>
                    <w:id w:val="-772390727"/>
                  </w:sdtPr>
                  <w:sdtEndPr/>
                  <w:sdtContent>
                    <w:r w:rsidR="00F43FB6">
                      <w:rPr>
                        <w:rFonts w:ascii="Times New Roman" w:hAnsi="Times New Roman"/>
                        <w:color w:val="000000"/>
                      </w:rPr>
                      <w:t>Char</w:t>
                    </w:r>
                  </w:sdtContent>
                </w:sdt>
              </w:p>
            </w:tc>
            <w:tc>
              <w:tcPr>
                <w:tcW w:w="2844" w:type="dxa"/>
              </w:tcPr>
              <w:p w14:paraId="21A25C92" w14:textId="77777777" w:rsidR="00E10281" w:rsidRDefault="008D6705" w:rsidP="000A3953">
                <w:pPr>
                  <w:jc w:val="center"/>
                  <w:rPr>
                    <w:rFonts w:ascii="Times New Roman" w:hAnsi="Times New Roman"/>
                    <w:color w:val="000000"/>
                  </w:rPr>
                </w:pPr>
                <w:sdt>
                  <w:sdtPr>
                    <w:tag w:val="goog_rdk_94"/>
                    <w:id w:val="1450432725"/>
                  </w:sdtPr>
                  <w:sdtEndPr/>
                  <w:sdtContent>
                    <w:r w:rsidR="00F43FB6">
                      <w:rPr>
                        <w:rFonts w:ascii="Times New Roman" w:hAnsi="Times New Roman"/>
                        <w:color w:val="000000"/>
                      </w:rPr>
                      <w:t>10</w:t>
                    </w:r>
                  </w:sdtContent>
                </w:sdt>
              </w:p>
            </w:tc>
            <w:tc>
              <w:tcPr>
                <w:tcW w:w="2844" w:type="dxa"/>
              </w:tcPr>
              <w:p w14:paraId="6CC615DE" w14:textId="77777777" w:rsidR="00E10281" w:rsidRDefault="00F43FB6" w:rsidP="000A3953">
                <w:pPr>
                  <w:jc w:val="center"/>
                  <w:rPr>
                    <w:rFonts w:ascii="Times New Roman" w:hAnsi="Times New Roman"/>
                    <w:color w:val="000000"/>
                  </w:rPr>
                </w:pPr>
                <w:r>
                  <w:rPr>
                    <w:rFonts w:ascii="Times New Roman" w:hAnsi="Times New Roman"/>
                    <w:color w:val="000000"/>
                  </w:rPr>
                  <w:t xml:space="preserve">Refer to </w:t>
                </w:r>
                <w:r>
                  <w:rPr>
                    <w:rFonts w:ascii="Times New Roman" w:hAnsi="Times New Roman"/>
                  </w:rPr>
                  <w:t>G00.06- 02-05</w:t>
                </w:r>
              </w:p>
            </w:tc>
          </w:tr>
        </w:sdtContent>
      </w:sdt>
      <w:sdt>
        <w:sdtPr>
          <w:tag w:val="goog_rdk_95"/>
          <w:id w:val="650337277"/>
        </w:sdtPr>
        <w:sdtEndPr/>
        <w:sdtContent>
          <w:tr w:rsidR="00E10281" w14:paraId="0D77241E" w14:textId="77777777" w:rsidTr="005808B8">
            <w:trPr>
              <w:trHeight w:val="238"/>
            </w:trPr>
            <w:tc>
              <w:tcPr>
                <w:tcW w:w="2844" w:type="dxa"/>
                <w:vAlign w:val="center"/>
              </w:tcPr>
              <w:p w14:paraId="268C4B6E" w14:textId="77777777" w:rsidR="00E10281" w:rsidRDefault="00F43FB6" w:rsidP="000A3953">
                <w:pPr>
                  <w:rPr>
                    <w:rFonts w:ascii="Times New Roman" w:hAnsi="Times New Roman"/>
                  </w:rPr>
                </w:pPr>
                <w:r>
                  <w:rPr>
                    <w:rFonts w:ascii="Times New Roman" w:hAnsi="Times New Roman"/>
                    <w:color w:val="000000"/>
                  </w:rPr>
                  <w:t>Author Email Address/URL</w:t>
                </w:r>
              </w:p>
            </w:tc>
            <w:tc>
              <w:tcPr>
                <w:tcW w:w="2844" w:type="dxa"/>
                <w:vAlign w:val="center"/>
              </w:tcPr>
              <w:p w14:paraId="6F3687D6" w14:textId="77777777" w:rsidR="00E10281" w:rsidRDefault="00F43FB6" w:rsidP="000A3953">
                <w:pPr>
                  <w:rPr>
                    <w:rFonts w:ascii="Times New Roman" w:hAnsi="Times New Roman"/>
                  </w:rPr>
                </w:pPr>
                <w:r>
                  <w:rPr>
                    <w:rFonts w:ascii="Times New Roman" w:hAnsi="Times New Roman"/>
                    <w:color w:val="000000"/>
                  </w:rPr>
                  <w:t>05.002.0020</w:t>
                </w:r>
              </w:p>
            </w:tc>
            <w:tc>
              <w:tcPr>
                <w:tcW w:w="2844" w:type="dxa"/>
              </w:tcPr>
              <w:p w14:paraId="1A060485" w14:textId="77777777" w:rsidR="00E10281" w:rsidRDefault="008D6705" w:rsidP="000A3953">
                <w:pPr>
                  <w:jc w:val="center"/>
                  <w:rPr>
                    <w:rFonts w:ascii="Times New Roman" w:hAnsi="Times New Roman"/>
                    <w:color w:val="000000"/>
                  </w:rPr>
                </w:pPr>
                <w:sdt>
                  <w:sdtPr>
                    <w:tag w:val="goog_rdk_97"/>
                    <w:id w:val="-1713722558"/>
                  </w:sdtPr>
                  <w:sdtEndPr/>
                  <w:sdtContent>
                    <w:r w:rsidR="00F43FB6">
                      <w:rPr>
                        <w:rFonts w:ascii="Times New Roman" w:hAnsi="Times New Roman"/>
                        <w:color w:val="000000"/>
                      </w:rPr>
                      <w:t>Varchar</w:t>
                    </w:r>
                  </w:sdtContent>
                </w:sdt>
              </w:p>
            </w:tc>
            <w:tc>
              <w:tcPr>
                <w:tcW w:w="2844" w:type="dxa"/>
              </w:tcPr>
              <w:p w14:paraId="73E82BD1" w14:textId="77777777" w:rsidR="00E10281" w:rsidRDefault="008D6705" w:rsidP="000A3953">
                <w:pPr>
                  <w:jc w:val="center"/>
                  <w:rPr>
                    <w:rFonts w:ascii="Times New Roman" w:hAnsi="Times New Roman"/>
                    <w:color w:val="000000"/>
                  </w:rPr>
                </w:pPr>
                <w:sdt>
                  <w:sdtPr>
                    <w:tag w:val="goog_rdk_99"/>
                    <w:id w:val="1640294743"/>
                  </w:sdtPr>
                  <w:sdtEndPr/>
                  <w:sdtContent>
                    <w:r w:rsidR="00F43FB6">
                      <w:rPr>
                        <w:rFonts w:ascii="Times New Roman" w:hAnsi="Times New Roman"/>
                        <w:color w:val="000000"/>
                      </w:rPr>
                      <w:t>254</w:t>
                    </w:r>
                  </w:sdtContent>
                </w:sdt>
              </w:p>
            </w:tc>
            <w:tc>
              <w:tcPr>
                <w:tcW w:w="2844" w:type="dxa"/>
              </w:tcPr>
              <w:p w14:paraId="2CE5F866" w14:textId="77777777" w:rsidR="00E10281" w:rsidRDefault="00F43FB6" w:rsidP="000A3953">
                <w:pPr>
                  <w:jc w:val="center"/>
                  <w:rPr>
                    <w:rFonts w:ascii="Times New Roman" w:hAnsi="Times New Roman"/>
                    <w:color w:val="000000"/>
                  </w:rPr>
                </w:pPr>
                <w:r>
                  <w:rPr>
                    <w:rFonts w:ascii="Times New Roman" w:hAnsi="Times New Roman"/>
                    <w:color w:val="000000"/>
                  </w:rPr>
                  <w:t xml:space="preserve">Refer to </w:t>
                </w:r>
                <w:r>
                  <w:rPr>
                    <w:rFonts w:ascii="Times New Roman" w:hAnsi="Times New Roman"/>
                  </w:rPr>
                  <w:t>G00.09</w:t>
                </w:r>
              </w:p>
            </w:tc>
          </w:tr>
        </w:sdtContent>
      </w:sdt>
      <w:sdt>
        <w:sdtPr>
          <w:tag w:val="goog_rdk_100"/>
          <w:id w:val="1267740595"/>
        </w:sdtPr>
        <w:sdtEndPr/>
        <w:sdtContent>
          <w:tr w:rsidR="00E10281" w14:paraId="48A6A9CE" w14:textId="77777777" w:rsidTr="005808B8">
            <w:trPr>
              <w:trHeight w:val="238"/>
            </w:trPr>
            <w:tc>
              <w:tcPr>
                <w:tcW w:w="2844" w:type="dxa"/>
                <w:vAlign w:val="center"/>
              </w:tcPr>
              <w:p w14:paraId="2EB15C2E" w14:textId="77777777" w:rsidR="00E10281" w:rsidRDefault="00F43FB6" w:rsidP="000A3953">
                <w:pPr>
                  <w:rPr>
                    <w:rFonts w:ascii="Times New Roman" w:hAnsi="Times New Roman"/>
                  </w:rPr>
                </w:pPr>
                <w:r>
                  <w:rPr>
                    <w:rFonts w:ascii="Times New Roman" w:hAnsi="Times New Roman"/>
                    <w:color w:val="000000"/>
                  </w:rPr>
                  <w:t>Family Member Gender</w:t>
                </w:r>
              </w:p>
            </w:tc>
            <w:tc>
              <w:tcPr>
                <w:tcW w:w="2844" w:type="dxa"/>
                <w:vAlign w:val="center"/>
              </w:tcPr>
              <w:p w14:paraId="652A1CE9" w14:textId="77777777" w:rsidR="00E10281" w:rsidRDefault="00F43FB6" w:rsidP="000A3953">
                <w:pPr>
                  <w:rPr>
                    <w:rFonts w:ascii="Times New Roman" w:hAnsi="Times New Roman"/>
                  </w:rPr>
                </w:pPr>
                <w:r>
                  <w:rPr>
                    <w:rFonts w:ascii="Times New Roman" w:hAnsi="Times New Roman"/>
                    <w:color w:val="000000"/>
                  </w:rPr>
                  <w:t>05.002.0022</w:t>
                </w:r>
              </w:p>
            </w:tc>
            <w:tc>
              <w:tcPr>
                <w:tcW w:w="2844" w:type="dxa"/>
              </w:tcPr>
              <w:p w14:paraId="1BA40C6F" w14:textId="77777777" w:rsidR="00E10281" w:rsidRDefault="00E10281" w:rsidP="000A3953">
                <w:pPr>
                  <w:jc w:val="center"/>
                  <w:rPr>
                    <w:rFonts w:ascii="Times New Roman" w:hAnsi="Times New Roman"/>
                    <w:color w:val="000000"/>
                  </w:rPr>
                </w:pPr>
              </w:p>
            </w:tc>
            <w:tc>
              <w:tcPr>
                <w:tcW w:w="2844" w:type="dxa"/>
              </w:tcPr>
              <w:p w14:paraId="7F7DC67A" w14:textId="77777777" w:rsidR="00E10281" w:rsidRDefault="00E10281" w:rsidP="000A3953">
                <w:pPr>
                  <w:jc w:val="center"/>
                  <w:rPr>
                    <w:rFonts w:ascii="Times New Roman" w:hAnsi="Times New Roman"/>
                    <w:color w:val="000000"/>
                  </w:rPr>
                </w:pPr>
              </w:p>
            </w:tc>
            <w:tc>
              <w:tcPr>
                <w:tcW w:w="2844" w:type="dxa"/>
              </w:tcPr>
              <w:p w14:paraId="17343374" w14:textId="77777777" w:rsidR="00E10281" w:rsidRDefault="00F43FB6" w:rsidP="000A3953">
                <w:pPr>
                  <w:jc w:val="center"/>
                  <w:rPr>
                    <w:rFonts w:ascii="Times New Roman" w:hAnsi="Times New Roman"/>
                    <w:color w:val="000000"/>
                  </w:rPr>
                </w:pPr>
                <w:r>
                  <w:rPr>
                    <w:rFonts w:ascii="Times New Roman" w:hAnsi="Times New Roman"/>
                    <w:color w:val="000000"/>
                  </w:rPr>
                  <w:t xml:space="preserve">Refer to </w:t>
                </w:r>
                <w:sdt>
                  <w:sdtPr>
                    <w:tag w:val="goog_rdk_101"/>
                    <w:id w:val="1592279392"/>
                  </w:sdtPr>
                  <w:sdtEndPr/>
                  <w:sdtContent>
                    <w:r w:rsidRPr="000A3953">
                      <w:rPr>
                        <w:rFonts w:ascii="Times New Roman" w:hAnsi="Times New Roman"/>
                      </w:rPr>
                      <w:t>G01.03</w:t>
                    </w:r>
                  </w:sdtContent>
                </w:sdt>
              </w:p>
            </w:tc>
          </w:tr>
        </w:sdtContent>
      </w:sdt>
      <w:sdt>
        <w:sdtPr>
          <w:tag w:val="goog_rdk_102"/>
          <w:id w:val="731356731"/>
        </w:sdtPr>
        <w:sdtEndPr/>
        <w:sdtContent>
          <w:tr w:rsidR="00E10281" w14:paraId="07B2CEDD" w14:textId="77777777" w:rsidTr="005808B8">
            <w:trPr>
              <w:trHeight w:val="238"/>
            </w:trPr>
            <w:tc>
              <w:tcPr>
                <w:tcW w:w="2844" w:type="dxa"/>
                <w:vAlign w:val="center"/>
              </w:tcPr>
              <w:p w14:paraId="3CCD144F" w14:textId="77777777" w:rsidR="00E10281" w:rsidRDefault="00F43FB6" w:rsidP="000A3953">
                <w:pPr>
                  <w:rPr>
                    <w:rFonts w:ascii="Times New Roman" w:hAnsi="Times New Roman"/>
                  </w:rPr>
                </w:pPr>
                <w:r>
                  <w:rPr>
                    <w:rFonts w:ascii="Times New Roman" w:hAnsi="Times New Roman"/>
                    <w:color w:val="000000"/>
                  </w:rPr>
                  <w:t>Family Member Medical History</w:t>
                </w:r>
              </w:p>
            </w:tc>
            <w:tc>
              <w:tcPr>
                <w:tcW w:w="2844" w:type="dxa"/>
                <w:vAlign w:val="center"/>
              </w:tcPr>
              <w:p w14:paraId="2290F7B0" w14:textId="77777777" w:rsidR="00E10281" w:rsidRDefault="00F43FB6" w:rsidP="000A3953">
                <w:pPr>
                  <w:rPr>
                    <w:rFonts w:ascii="Times New Roman" w:hAnsi="Times New Roman"/>
                  </w:rPr>
                </w:pPr>
                <w:r>
                  <w:rPr>
                    <w:rFonts w:ascii="Times New Roman" w:hAnsi="Times New Roman"/>
                    <w:color w:val="000000"/>
                  </w:rPr>
                  <w:t>05.002.0024</w:t>
                </w:r>
              </w:p>
            </w:tc>
            <w:tc>
              <w:tcPr>
                <w:tcW w:w="2844" w:type="dxa"/>
              </w:tcPr>
              <w:p w14:paraId="2E7ADE60" w14:textId="77777777" w:rsidR="00E10281" w:rsidRDefault="00F43FB6" w:rsidP="000A3953">
                <w:pPr>
                  <w:jc w:val="center"/>
                  <w:rPr>
                    <w:rFonts w:ascii="Times New Roman" w:hAnsi="Times New Roman"/>
                    <w:color w:val="000000"/>
                  </w:rPr>
                </w:pPr>
                <w:r>
                  <w:rPr>
                    <w:rFonts w:ascii="Times New Roman" w:hAnsi="Times New Roman"/>
                    <w:color w:val="000000"/>
                  </w:rPr>
                  <w:t>Varchar</w:t>
                </w:r>
              </w:p>
            </w:tc>
            <w:tc>
              <w:tcPr>
                <w:tcW w:w="2844" w:type="dxa"/>
              </w:tcPr>
              <w:p w14:paraId="3AB1CEA2" w14:textId="77777777" w:rsidR="00E10281" w:rsidRDefault="00F43FB6" w:rsidP="000A3953">
                <w:pPr>
                  <w:jc w:val="center"/>
                  <w:rPr>
                    <w:rFonts w:ascii="Times New Roman" w:hAnsi="Times New Roman"/>
                    <w:color w:val="000000"/>
                  </w:rPr>
                </w:pPr>
                <w:r>
                  <w:rPr>
                    <w:rFonts w:ascii="Times New Roman" w:hAnsi="Times New Roman"/>
                    <w:color w:val="000000"/>
                  </w:rPr>
                  <w:t>4096</w:t>
                </w:r>
              </w:p>
            </w:tc>
            <w:tc>
              <w:tcPr>
                <w:tcW w:w="2844" w:type="dxa"/>
              </w:tcPr>
              <w:p w14:paraId="5250FAD0" w14:textId="77777777" w:rsidR="00E10281" w:rsidRDefault="00E10281" w:rsidP="000A3953">
                <w:pPr>
                  <w:jc w:val="center"/>
                  <w:rPr>
                    <w:rFonts w:ascii="Times New Roman" w:hAnsi="Times New Roman"/>
                    <w:color w:val="000000"/>
                  </w:rPr>
                </w:pPr>
              </w:p>
            </w:tc>
          </w:tr>
        </w:sdtContent>
      </w:sdt>
      <w:sdt>
        <w:sdtPr>
          <w:tag w:val="goog_rdk_103"/>
          <w:id w:val="-852335396"/>
        </w:sdtPr>
        <w:sdtEndPr/>
        <w:sdtContent>
          <w:tr w:rsidR="00E10281" w14:paraId="6BDF7FE5" w14:textId="77777777" w:rsidTr="005808B8">
            <w:trPr>
              <w:trHeight w:val="238"/>
            </w:trPr>
            <w:tc>
              <w:tcPr>
                <w:tcW w:w="2844" w:type="dxa"/>
                <w:vAlign w:val="center"/>
              </w:tcPr>
              <w:p w14:paraId="71B6AAD5" w14:textId="77777777" w:rsidR="00E10281" w:rsidRDefault="00F43FB6" w:rsidP="000A3953">
                <w:pPr>
                  <w:rPr>
                    <w:rFonts w:ascii="Times New Roman" w:hAnsi="Times New Roman"/>
                  </w:rPr>
                </w:pPr>
                <w:r>
                  <w:rPr>
                    <w:rFonts w:ascii="Times New Roman" w:hAnsi="Times New Roman"/>
                    <w:color w:val="000000"/>
                  </w:rPr>
                  <w:t>Family Member UID Number</w:t>
                </w:r>
              </w:p>
            </w:tc>
            <w:tc>
              <w:tcPr>
                <w:tcW w:w="2844" w:type="dxa"/>
                <w:vAlign w:val="center"/>
              </w:tcPr>
              <w:p w14:paraId="07C49037" w14:textId="77777777" w:rsidR="00E10281" w:rsidRDefault="00F43FB6" w:rsidP="000A3953">
                <w:pPr>
                  <w:rPr>
                    <w:rFonts w:ascii="Times New Roman" w:hAnsi="Times New Roman"/>
                  </w:rPr>
                </w:pPr>
                <w:r>
                  <w:rPr>
                    <w:rFonts w:ascii="Times New Roman" w:hAnsi="Times New Roman"/>
                    <w:color w:val="000000"/>
                  </w:rPr>
                  <w:t>05.002.0025</w:t>
                </w:r>
              </w:p>
            </w:tc>
            <w:tc>
              <w:tcPr>
                <w:tcW w:w="2844" w:type="dxa"/>
              </w:tcPr>
              <w:p w14:paraId="1ADD3193" w14:textId="77777777" w:rsidR="00E10281" w:rsidRDefault="00E10281" w:rsidP="000A3953">
                <w:pPr>
                  <w:jc w:val="center"/>
                  <w:rPr>
                    <w:rFonts w:ascii="Times New Roman" w:hAnsi="Times New Roman"/>
                    <w:color w:val="000000"/>
                  </w:rPr>
                </w:pPr>
              </w:p>
            </w:tc>
            <w:tc>
              <w:tcPr>
                <w:tcW w:w="2844" w:type="dxa"/>
              </w:tcPr>
              <w:p w14:paraId="32C39298" w14:textId="77777777" w:rsidR="00E10281" w:rsidRDefault="00E10281" w:rsidP="000A3953">
                <w:pPr>
                  <w:jc w:val="center"/>
                  <w:rPr>
                    <w:rFonts w:ascii="Times New Roman" w:hAnsi="Times New Roman"/>
                    <w:color w:val="000000"/>
                  </w:rPr>
                </w:pPr>
              </w:p>
            </w:tc>
            <w:tc>
              <w:tcPr>
                <w:tcW w:w="2844" w:type="dxa"/>
              </w:tcPr>
              <w:p w14:paraId="13DBA1EB" w14:textId="77777777" w:rsidR="00E10281" w:rsidRDefault="00F43FB6" w:rsidP="000A3953">
                <w:pPr>
                  <w:jc w:val="center"/>
                  <w:rPr>
                    <w:rFonts w:ascii="Times New Roman" w:hAnsi="Times New Roman"/>
                    <w:color w:val="000000"/>
                  </w:rPr>
                </w:pPr>
                <w:r>
                  <w:rPr>
                    <w:rFonts w:ascii="Times New Roman" w:hAnsi="Times New Roman"/>
                    <w:color w:val="000000"/>
                  </w:rPr>
                  <w:t xml:space="preserve">Refer to </w:t>
                </w:r>
                <w:sdt>
                  <w:sdtPr>
                    <w:tag w:val="goog_rdk_104"/>
                    <w:id w:val="-1600872900"/>
                  </w:sdtPr>
                  <w:sdtEndPr/>
                  <w:sdtContent>
                    <w:r w:rsidRPr="000A3953">
                      <w:rPr>
                        <w:rFonts w:ascii="Times New Roman" w:hAnsi="Times New Roman"/>
                      </w:rPr>
                      <w:t>G01.01</w:t>
                    </w:r>
                  </w:sdtContent>
                </w:sdt>
              </w:p>
            </w:tc>
          </w:tr>
        </w:sdtContent>
      </w:sdt>
      <w:sdt>
        <w:sdtPr>
          <w:tag w:val="goog_rdk_105"/>
          <w:id w:val="268592743"/>
        </w:sdtPr>
        <w:sdtEndPr/>
        <w:sdtContent>
          <w:tr w:rsidR="00E10281" w14:paraId="65F9FF7A" w14:textId="77777777" w:rsidTr="005808B8">
            <w:trPr>
              <w:trHeight w:val="238"/>
            </w:trPr>
            <w:tc>
              <w:tcPr>
                <w:tcW w:w="2844" w:type="dxa"/>
                <w:vAlign w:val="center"/>
              </w:tcPr>
              <w:p w14:paraId="783A77FD" w14:textId="77777777" w:rsidR="00E10281" w:rsidRDefault="00F43FB6" w:rsidP="000A3953">
                <w:pPr>
                  <w:rPr>
                    <w:rFonts w:ascii="Times New Roman" w:hAnsi="Times New Roman"/>
                  </w:rPr>
                </w:pPr>
                <w:r>
                  <w:rPr>
                    <w:rFonts w:ascii="Times New Roman" w:hAnsi="Times New Roman"/>
                    <w:color w:val="000000"/>
                  </w:rPr>
                  <w:t>Family Member Relationship</w:t>
                </w:r>
              </w:p>
            </w:tc>
            <w:tc>
              <w:tcPr>
                <w:tcW w:w="2844" w:type="dxa"/>
                <w:vAlign w:val="center"/>
              </w:tcPr>
              <w:p w14:paraId="761A123A" w14:textId="77777777" w:rsidR="00E10281" w:rsidRDefault="00F43FB6" w:rsidP="000A3953">
                <w:pPr>
                  <w:rPr>
                    <w:rFonts w:ascii="Times New Roman" w:hAnsi="Times New Roman"/>
                  </w:rPr>
                </w:pPr>
                <w:r>
                  <w:rPr>
                    <w:rFonts w:ascii="Times New Roman" w:hAnsi="Times New Roman"/>
                    <w:color w:val="000000"/>
                  </w:rPr>
                  <w:t>05.002.0027</w:t>
                </w:r>
              </w:p>
            </w:tc>
            <w:tc>
              <w:tcPr>
                <w:tcW w:w="2844" w:type="dxa"/>
              </w:tcPr>
              <w:p w14:paraId="613A3BDF" w14:textId="77777777" w:rsidR="00E10281" w:rsidRDefault="00E10281" w:rsidP="000A3953">
                <w:pPr>
                  <w:jc w:val="center"/>
                  <w:rPr>
                    <w:rFonts w:ascii="Times New Roman" w:hAnsi="Times New Roman"/>
                    <w:color w:val="000000"/>
                  </w:rPr>
                </w:pPr>
              </w:p>
            </w:tc>
            <w:tc>
              <w:tcPr>
                <w:tcW w:w="2844" w:type="dxa"/>
              </w:tcPr>
              <w:p w14:paraId="1217BD25" w14:textId="77777777" w:rsidR="00E10281" w:rsidRDefault="00E10281" w:rsidP="000A3953">
                <w:pPr>
                  <w:jc w:val="center"/>
                  <w:rPr>
                    <w:rFonts w:ascii="Times New Roman" w:hAnsi="Times New Roman"/>
                    <w:color w:val="000000"/>
                  </w:rPr>
                </w:pPr>
              </w:p>
            </w:tc>
            <w:tc>
              <w:tcPr>
                <w:tcW w:w="2844" w:type="dxa"/>
              </w:tcPr>
              <w:p w14:paraId="33BFF3D5" w14:textId="77777777" w:rsidR="00E10281" w:rsidRDefault="00F43FB6" w:rsidP="000A3953">
                <w:pPr>
                  <w:jc w:val="center"/>
                  <w:rPr>
                    <w:rFonts w:ascii="Times New Roman" w:hAnsi="Times New Roman"/>
                    <w:color w:val="000000"/>
                  </w:rPr>
                </w:pPr>
                <w:r>
                  <w:rPr>
                    <w:rFonts w:ascii="Times New Roman" w:hAnsi="Times New Roman"/>
                    <w:color w:val="000000"/>
                  </w:rPr>
                  <w:t xml:space="preserve">Refer to </w:t>
                </w:r>
                <w:sdt>
                  <w:sdtPr>
                    <w:tag w:val="goog_rdk_106"/>
                    <w:id w:val="-1338760655"/>
                  </w:sdtPr>
                  <w:sdtEndPr/>
                  <w:sdtContent>
                    <w:r w:rsidRPr="000A3953">
                      <w:rPr>
                        <w:rFonts w:ascii="Times New Roman" w:hAnsi="Times New Roman"/>
                      </w:rPr>
                      <w:t>G01.08-01</w:t>
                    </w:r>
                  </w:sdtContent>
                </w:sdt>
              </w:p>
            </w:tc>
          </w:tr>
        </w:sdtContent>
      </w:sdt>
      <w:sdt>
        <w:sdtPr>
          <w:tag w:val="goog_rdk_107"/>
          <w:id w:val="-767613453"/>
        </w:sdtPr>
        <w:sdtEndPr/>
        <w:sdtContent>
          <w:tr w:rsidR="00E10281" w14:paraId="6508F363" w14:textId="77777777" w:rsidTr="005808B8">
            <w:trPr>
              <w:trHeight w:val="238"/>
            </w:trPr>
            <w:tc>
              <w:tcPr>
                <w:tcW w:w="2844" w:type="dxa"/>
                <w:vAlign w:val="center"/>
              </w:tcPr>
              <w:p w14:paraId="42CAE800" w14:textId="77777777" w:rsidR="00E10281" w:rsidRDefault="00F43FB6" w:rsidP="000A3953">
                <w:pPr>
                  <w:rPr>
                    <w:rFonts w:ascii="Times New Roman" w:hAnsi="Times New Roman"/>
                    <w:color w:val="000000"/>
                  </w:rPr>
                </w:pPr>
                <w:r>
                  <w:rPr>
                    <w:rFonts w:ascii="Times New Roman" w:hAnsi="Times New Roman"/>
                    <w:color w:val="000000"/>
                  </w:rPr>
                  <w:t>Family Member Relationship Description</w:t>
                </w:r>
              </w:p>
            </w:tc>
            <w:tc>
              <w:tcPr>
                <w:tcW w:w="2844" w:type="dxa"/>
                <w:vAlign w:val="center"/>
              </w:tcPr>
              <w:p w14:paraId="7D332B6D" w14:textId="77777777" w:rsidR="00E10281" w:rsidRDefault="00F43FB6" w:rsidP="000A3953">
                <w:pPr>
                  <w:rPr>
                    <w:rFonts w:ascii="Times New Roman" w:hAnsi="Times New Roman"/>
                    <w:color w:val="000000"/>
                  </w:rPr>
                </w:pPr>
                <w:r>
                  <w:rPr>
                    <w:rFonts w:ascii="Times New Roman" w:hAnsi="Times New Roman"/>
                    <w:color w:val="000000"/>
                  </w:rPr>
                  <w:t>05.002.0028</w:t>
                </w:r>
              </w:p>
            </w:tc>
            <w:tc>
              <w:tcPr>
                <w:tcW w:w="2844" w:type="dxa"/>
              </w:tcPr>
              <w:p w14:paraId="2F15F63A" w14:textId="77777777" w:rsidR="00E10281" w:rsidRDefault="00F43FB6" w:rsidP="000A3953">
                <w:pPr>
                  <w:jc w:val="center"/>
                  <w:rPr>
                    <w:rFonts w:ascii="Times New Roman" w:hAnsi="Times New Roman"/>
                    <w:color w:val="000000"/>
                  </w:rPr>
                </w:pPr>
                <w:r>
                  <w:rPr>
                    <w:rFonts w:ascii="Times New Roman" w:hAnsi="Times New Roman"/>
                    <w:color w:val="000000"/>
                  </w:rPr>
                  <w:t>Varchar</w:t>
                </w:r>
              </w:p>
            </w:tc>
            <w:tc>
              <w:tcPr>
                <w:tcW w:w="2844" w:type="dxa"/>
              </w:tcPr>
              <w:p w14:paraId="7893CBD6" w14:textId="77777777" w:rsidR="00E10281" w:rsidRDefault="00F43FB6" w:rsidP="000A3953">
                <w:pPr>
                  <w:jc w:val="center"/>
                  <w:rPr>
                    <w:rFonts w:ascii="Times New Roman" w:hAnsi="Times New Roman"/>
                    <w:color w:val="000000"/>
                  </w:rPr>
                </w:pPr>
                <w:r>
                  <w:rPr>
                    <w:rFonts w:ascii="Times New Roman" w:hAnsi="Times New Roman"/>
                    <w:color w:val="000000"/>
                  </w:rPr>
                  <w:t>99</w:t>
                </w:r>
              </w:p>
            </w:tc>
            <w:tc>
              <w:tcPr>
                <w:tcW w:w="2844" w:type="dxa"/>
              </w:tcPr>
              <w:p w14:paraId="58FFB67E" w14:textId="77777777" w:rsidR="00E10281" w:rsidRDefault="00E10281" w:rsidP="000A3953">
                <w:pPr>
                  <w:jc w:val="center"/>
                  <w:rPr>
                    <w:rFonts w:ascii="Times New Roman" w:hAnsi="Times New Roman"/>
                    <w:color w:val="000000"/>
                  </w:rPr>
                </w:pPr>
              </w:p>
            </w:tc>
          </w:tr>
        </w:sdtContent>
      </w:sdt>
      <w:sdt>
        <w:sdtPr>
          <w:tag w:val="goog_rdk_108"/>
          <w:id w:val="879668541"/>
        </w:sdtPr>
        <w:sdtEndPr/>
        <w:sdtContent>
          <w:tr w:rsidR="00E10281" w14:paraId="48F30DB6" w14:textId="77777777" w:rsidTr="005808B8">
            <w:trPr>
              <w:trHeight w:val="238"/>
            </w:trPr>
            <w:tc>
              <w:tcPr>
                <w:tcW w:w="2844" w:type="dxa"/>
                <w:vAlign w:val="center"/>
              </w:tcPr>
              <w:p w14:paraId="236E0139" w14:textId="77777777" w:rsidR="00E10281" w:rsidRDefault="00F43FB6" w:rsidP="000A3953">
                <w:pPr>
                  <w:rPr>
                    <w:rFonts w:ascii="Times New Roman" w:hAnsi="Times New Roman"/>
                    <w:color w:val="000000"/>
                  </w:rPr>
                </w:pPr>
                <w:r>
                  <w:rPr>
                    <w:rFonts w:ascii="Times New Roman" w:hAnsi="Times New Roman"/>
                    <w:color w:val="000000"/>
                  </w:rPr>
                  <w:t>Family Member Age</w:t>
                </w:r>
              </w:p>
            </w:tc>
            <w:tc>
              <w:tcPr>
                <w:tcW w:w="2844" w:type="dxa"/>
                <w:vAlign w:val="center"/>
              </w:tcPr>
              <w:p w14:paraId="4E319C88" w14:textId="77777777" w:rsidR="00E10281" w:rsidRDefault="00F43FB6" w:rsidP="000A3953">
                <w:pPr>
                  <w:rPr>
                    <w:rFonts w:ascii="Times New Roman" w:hAnsi="Times New Roman"/>
                    <w:color w:val="000000"/>
                  </w:rPr>
                </w:pPr>
                <w:r>
                  <w:rPr>
                    <w:rFonts w:ascii="Times New Roman" w:hAnsi="Times New Roman"/>
                    <w:color w:val="000000"/>
                  </w:rPr>
                  <w:t>05.002.0029</w:t>
                </w:r>
              </w:p>
            </w:tc>
            <w:tc>
              <w:tcPr>
                <w:tcW w:w="2844" w:type="dxa"/>
              </w:tcPr>
              <w:p w14:paraId="604EE96B" w14:textId="77777777" w:rsidR="00E10281" w:rsidRDefault="00F43FB6" w:rsidP="000A3953">
                <w:pPr>
                  <w:jc w:val="center"/>
                  <w:rPr>
                    <w:rFonts w:ascii="Times New Roman" w:hAnsi="Times New Roman"/>
                    <w:color w:val="000000"/>
                  </w:rPr>
                </w:pPr>
                <w:r>
                  <w:rPr>
                    <w:rFonts w:ascii="Times New Roman" w:hAnsi="Times New Roman"/>
                  </w:rPr>
                  <w:t>Age year(s) (</w:t>
                </w:r>
                <w:proofErr w:type="spellStart"/>
                <w:r>
                  <w:rPr>
                    <w:rFonts w:ascii="Times New Roman" w:hAnsi="Times New Roman"/>
                  </w:rPr>
                  <w:t>yyy</w:t>
                </w:r>
                <w:proofErr w:type="spellEnd"/>
                <w:r>
                  <w:rPr>
                    <w:rFonts w:ascii="Times New Roman" w:hAnsi="Times New Roman"/>
                  </w:rPr>
                  <w:t xml:space="preserve">) </w:t>
                </w:r>
                <w:proofErr w:type="gramStart"/>
                <w:r>
                  <w:rPr>
                    <w:rFonts w:ascii="Times New Roman" w:hAnsi="Times New Roman"/>
                  </w:rPr>
                  <w:t>Integer( 3</w:t>
                </w:r>
                <w:proofErr w:type="gramEnd"/>
                <w:r>
                  <w:rPr>
                    <w:rFonts w:ascii="Times New Roman" w:hAnsi="Times New Roman"/>
                  </w:rPr>
                  <w:t xml:space="preserve">) </w:t>
                </w:r>
                <w:proofErr w:type="spellStart"/>
                <w:r>
                  <w:rPr>
                    <w:rFonts w:ascii="Times New Roman" w:hAnsi="Times New Roman"/>
                  </w:rPr>
                  <w:t>AgeMonth</w:t>
                </w:r>
                <w:proofErr w:type="spellEnd"/>
                <w:r>
                  <w:rPr>
                    <w:rFonts w:ascii="Times New Roman" w:hAnsi="Times New Roman"/>
                  </w:rPr>
                  <w:t xml:space="preserve">( s) (mm) Integer( 2) </w:t>
                </w:r>
                <w:proofErr w:type="spellStart"/>
                <w:r>
                  <w:rPr>
                    <w:rFonts w:ascii="Times New Roman" w:hAnsi="Times New Roman"/>
                  </w:rPr>
                  <w:t>AgeDay</w:t>
                </w:r>
                <w:proofErr w:type="spellEnd"/>
                <w:r>
                  <w:rPr>
                    <w:rFonts w:ascii="Times New Roman" w:hAnsi="Times New Roman"/>
                  </w:rPr>
                  <w:t xml:space="preserve">(s) (dd) Integer (2) 999,99, 99 no </w:t>
                </w:r>
                <w:proofErr w:type="spellStart"/>
                <w:r>
                  <w:rPr>
                    <w:rFonts w:ascii="Times New Roman" w:hAnsi="Times New Roman"/>
                  </w:rPr>
                  <w:t>precedi</w:t>
                </w:r>
                <w:proofErr w:type="spellEnd"/>
                <w:r>
                  <w:rPr>
                    <w:rFonts w:ascii="Times New Roman" w:hAnsi="Times New Roman"/>
                  </w:rPr>
                  <w:t xml:space="preserve"> ng zero [years, months , days]</w:t>
                </w:r>
              </w:p>
            </w:tc>
            <w:tc>
              <w:tcPr>
                <w:tcW w:w="2844" w:type="dxa"/>
              </w:tcPr>
              <w:p w14:paraId="4E5D89CF" w14:textId="77777777" w:rsidR="00E10281" w:rsidRDefault="00F43FB6" w:rsidP="000A3953">
                <w:pPr>
                  <w:jc w:val="center"/>
                  <w:rPr>
                    <w:rFonts w:ascii="Times New Roman" w:hAnsi="Times New Roman"/>
                    <w:color w:val="000000"/>
                  </w:rPr>
                </w:pPr>
                <w:r>
                  <w:rPr>
                    <w:rFonts w:ascii="Times New Roman" w:hAnsi="Times New Roman"/>
                    <w:color w:val="000000"/>
                  </w:rPr>
                  <w:t>7</w:t>
                </w:r>
              </w:p>
            </w:tc>
            <w:tc>
              <w:tcPr>
                <w:tcW w:w="2844" w:type="dxa"/>
              </w:tcPr>
              <w:p w14:paraId="757C9F2A" w14:textId="77777777" w:rsidR="00E10281" w:rsidRDefault="00E10281" w:rsidP="000A3953">
                <w:pPr>
                  <w:jc w:val="center"/>
                  <w:rPr>
                    <w:rFonts w:ascii="Times New Roman" w:hAnsi="Times New Roman"/>
                    <w:color w:val="000000"/>
                  </w:rPr>
                </w:pPr>
              </w:p>
            </w:tc>
          </w:tr>
        </w:sdtContent>
      </w:sdt>
      <w:sdt>
        <w:sdtPr>
          <w:tag w:val="goog_rdk_109"/>
          <w:id w:val="1553186328"/>
        </w:sdtPr>
        <w:sdtEndPr/>
        <w:sdtContent>
          <w:tr w:rsidR="00E10281" w14:paraId="4C341321" w14:textId="77777777" w:rsidTr="005808B8">
            <w:trPr>
              <w:trHeight w:val="238"/>
            </w:trPr>
            <w:tc>
              <w:tcPr>
                <w:tcW w:w="2844" w:type="dxa"/>
                <w:vAlign w:val="center"/>
              </w:tcPr>
              <w:p w14:paraId="2F61D7E9" w14:textId="77777777" w:rsidR="00E10281" w:rsidRDefault="00F43FB6" w:rsidP="000A3953">
                <w:pPr>
                  <w:rPr>
                    <w:rFonts w:ascii="Times New Roman" w:hAnsi="Times New Roman"/>
                    <w:color w:val="000000"/>
                  </w:rPr>
                </w:pPr>
                <w:r>
                  <w:rPr>
                    <w:rFonts w:ascii="Times New Roman" w:hAnsi="Times New Roman"/>
                    <w:color w:val="000000"/>
                  </w:rPr>
                  <w:t>Special Vulnerability</w:t>
                </w:r>
              </w:p>
            </w:tc>
            <w:tc>
              <w:tcPr>
                <w:tcW w:w="2844" w:type="dxa"/>
                <w:vAlign w:val="center"/>
              </w:tcPr>
              <w:p w14:paraId="57A4C27C" w14:textId="77777777" w:rsidR="00E10281" w:rsidRDefault="00F43FB6" w:rsidP="000A3953">
                <w:pPr>
                  <w:rPr>
                    <w:rFonts w:ascii="Times New Roman" w:hAnsi="Times New Roman"/>
                    <w:color w:val="000000"/>
                  </w:rPr>
                </w:pPr>
                <w:r>
                  <w:rPr>
                    <w:rFonts w:ascii="Times New Roman" w:hAnsi="Times New Roman"/>
                    <w:color w:val="000000"/>
                  </w:rPr>
                  <w:t>05.002.0030</w:t>
                </w:r>
              </w:p>
            </w:tc>
            <w:tc>
              <w:tcPr>
                <w:tcW w:w="2844" w:type="dxa"/>
              </w:tcPr>
              <w:p w14:paraId="66C5FBC4" w14:textId="77777777" w:rsidR="00E10281" w:rsidRDefault="00F43FB6" w:rsidP="000A3953">
                <w:pPr>
                  <w:jc w:val="center"/>
                  <w:rPr>
                    <w:rFonts w:ascii="Times New Roman" w:hAnsi="Times New Roman"/>
                    <w:color w:val="000000"/>
                  </w:rPr>
                </w:pPr>
                <w:r>
                  <w:rPr>
                    <w:rFonts w:ascii="Times New Roman" w:hAnsi="Times New Roman"/>
                    <w:color w:val="000000"/>
                  </w:rPr>
                  <w:t>Integer</w:t>
                </w:r>
              </w:p>
            </w:tc>
            <w:tc>
              <w:tcPr>
                <w:tcW w:w="2844" w:type="dxa"/>
              </w:tcPr>
              <w:p w14:paraId="54587D8C" w14:textId="77777777" w:rsidR="00E10281" w:rsidRDefault="00F43FB6" w:rsidP="000A3953">
                <w:pPr>
                  <w:jc w:val="center"/>
                  <w:rPr>
                    <w:rFonts w:ascii="Times New Roman" w:hAnsi="Times New Roman"/>
                    <w:color w:val="000000"/>
                  </w:rPr>
                </w:pPr>
                <w:r>
                  <w:rPr>
                    <w:rFonts w:ascii="Times New Roman" w:hAnsi="Times New Roman"/>
                    <w:color w:val="000000"/>
                  </w:rPr>
                  <w:t>2</w:t>
                </w:r>
              </w:p>
            </w:tc>
            <w:tc>
              <w:tcPr>
                <w:tcW w:w="2844" w:type="dxa"/>
              </w:tcPr>
              <w:p w14:paraId="61D53A8D" w14:textId="77777777" w:rsidR="00E10281" w:rsidRDefault="00E10281" w:rsidP="000A3953">
                <w:pPr>
                  <w:jc w:val="center"/>
                  <w:rPr>
                    <w:rFonts w:ascii="Times New Roman" w:hAnsi="Times New Roman"/>
                    <w:color w:val="000000"/>
                  </w:rPr>
                </w:pPr>
              </w:p>
            </w:tc>
          </w:tr>
        </w:sdtContent>
      </w:sdt>
    </w:tbl>
    <w:p w14:paraId="04CEC603" w14:textId="681A36E2" w:rsidR="00E10281" w:rsidRDefault="000A3953">
      <w:pPr>
        <w:numPr>
          <w:ilvl w:val="2"/>
          <w:numId w:val="10"/>
        </w:numPr>
        <w:pBdr>
          <w:top w:val="nil"/>
          <w:left w:val="nil"/>
          <w:bottom w:val="nil"/>
          <w:right w:val="nil"/>
          <w:between w:val="nil"/>
        </w:pBdr>
        <w:spacing w:before="240" w:after="160"/>
        <w:rPr>
          <w:rFonts w:ascii="Times New Roman" w:hAnsi="Times New Roman"/>
          <w:b/>
          <w:color w:val="000000"/>
        </w:rPr>
      </w:pPr>
      <w:r>
        <w:rPr>
          <w:rFonts w:ascii="Times New Roman" w:hAnsi="Times New Roman"/>
          <w:b/>
          <w:color w:val="000000"/>
        </w:rPr>
        <w:br w:type="textWrapping" w:clear="all"/>
      </w:r>
      <w:r w:rsidR="00F43FB6">
        <w:rPr>
          <w:rFonts w:ascii="Times New Roman" w:hAnsi="Times New Roman"/>
          <w:b/>
          <w:color w:val="000000"/>
        </w:rPr>
        <w:t>Entity: Patient</w:t>
      </w:r>
    </w:p>
    <w:tbl>
      <w:tblPr>
        <w:tblStyle w:val="a3"/>
        <w:tblW w:w="14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2830"/>
        <w:gridCol w:w="2830"/>
        <w:gridCol w:w="2830"/>
        <w:gridCol w:w="2830"/>
      </w:tblGrid>
      <w:sdt>
        <w:sdtPr>
          <w:tag w:val="goog_rdk_110"/>
          <w:id w:val="-130558613"/>
        </w:sdtPr>
        <w:sdtEndPr/>
        <w:sdtContent>
          <w:tr w:rsidR="00E10281" w14:paraId="0232E6A5" w14:textId="77777777" w:rsidTr="005808B8">
            <w:trPr>
              <w:trHeight w:val="146"/>
            </w:trPr>
            <w:tc>
              <w:tcPr>
                <w:tcW w:w="2830" w:type="dxa"/>
              </w:tcPr>
              <w:p w14:paraId="0B8F1F95" w14:textId="77777777" w:rsidR="00E10281" w:rsidRDefault="00F43FB6">
                <w:pPr>
                  <w:jc w:val="center"/>
                  <w:rPr>
                    <w:rFonts w:ascii="Times New Roman" w:hAnsi="Times New Roman"/>
                    <w:b/>
                  </w:rPr>
                </w:pPr>
                <w:r>
                  <w:rPr>
                    <w:rFonts w:ascii="Times New Roman" w:hAnsi="Times New Roman"/>
                    <w:b/>
                  </w:rPr>
                  <w:t>Data Elements</w:t>
                </w:r>
              </w:p>
            </w:tc>
            <w:tc>
              <w:tcPr>
                <w:tcW w:w="2830" w:type="dxa"/>
              </w:tcPr>
              <w:p w14:paraId="0CBB5D57" w14:textId="77777777" w:rsidR="00E10281" w:rsidRDefault="00F43FB6">
                <w:pPr>
                  <w:jc w:val="center"/>
                  <w:rPr>
                    <w:rFonts w:ascii="Times New Roman" w:hAnsi="Times New Roman"/>
                    <w:b/>
                  </w:rPr>
                </w:pPr>
                <w:r>
                  <w:rPr>
                    <w:rFonts w:ascii="Times New Roman" w:hAnsi="Times New Roman"/>
                    <w:b/>
                  </w:rPr>
                  <w:t>MDDS Codes</w:t>
                </w:r>
              </w:p>
            </w:tc>
            <w:tc>
              <w:tcPr>
                <w:tcW w:w="2830" w:type="dxa"/>
              </w:tcPr>
              <w:p w14:paraId="0AF88DA7" w14:textId="77777777" w:rsidR="00E10281" w:rsidRDefault="00F43FB6">
                <w:pPr>
                  <w:jc w:val="center"/>
                  <w:rPr>
                    <w:rFonts w:ascii="Times New Roman" w:hAnsi="Times New Roman"/>
                    <w:b/>
                  </w:rPr>
                </w:pPr>
                <w:r>
                  <w:rPr>
                    <w:rFonts w:ascii="Times New Roman" w:hAnsi="Times New Roman"/>
                    <w:b/>
                  </w:rPr>
                  <w:t>Data Format</w:t>
                </w:r>
              </w:p>
            </w:tc>
            <w:tc>
              <w:tcPr>
                <w:tcW w:w="2830" w:type="dxa"/>
              </w:tcPr>
              <w:p w14:paraId="7C5EF83C" w14:textId="77777777" w:rsidR="00E10281" w:rsidRDefault="00F43FB6">
                <w:pPr>
                  <w:jc w:val="center"/>
                  <w:rPr>
                    <w:rFonts w:ascii="Times New Roman" w:hAnsi="Times New Roman"/>
                    <w:b/>
                  </w:rPr>
                </w:pPr>
                <w:r>
                  <w:rPr>
                    <w:rFonts w:ascii="Times New Roman" w:hAnsi="Times New Roman"/>
                    <w:b/>
                  </w:rPr>
                  <w:t>Maximum Size</w:t>
                </w:r>
              </w:p>
            </w:tc>
            <w:tc>
              <w:tcPr>
                <w:tcW w:w="2830" w:type="dxa"/>
              </w:tcPr>
              <w:p w14:paraId="62661B51" w14:textId="77777777" w:rsidR="00E10281" w:rsidRDefault="00F43FB6">
                <w:pPr>
                  <w:jc w:val="center"/>
                  <w:rPr>
                    <w:rFonts w:ascii="Times New Roman" w:hAnsi="Times New Roman"/>
                    <w:b/>
                  </w:rPr>
                </w:pPr>
                <w:r>
                  <w:rPr>
                    <w:rFonts w:ascii="Times New Roman" w:hAnsi="Times New Roman"/>
                    <w:b/>
                  </w:rPr>
                  <w:t>Code Directory</w:t>
                </w:r>
              </w:p>
            </w:tc>
          </w:tr>
        </w:sdtContent>
      </w:sdt>
      <w:sdt>
        <w:sdtPr>
          <w:tag w:val="goog_rdk_111"/>
          <w:id w:val="-1010836068"/>
        </w:sdtPr>
        <w:sdtEndPr/>
        <w:sdtContent>
          <w:tr w:rsidR="00E10281" w14:paraId="17670966" w14:textId="77777777" w:rsidTr="005808B8">
            <w:trPr>
              <w:trHeight w:val="146"/>
            </w:trPr>
            <w:tc>
              <w:tcPr>
                <w:tcW w:w="2830" w:type="dxa"/>
              </w:tcPr>
              <w:p w14:paraId="75C6F0D9" w14:textId="77777777" w:rsidR="00E10281" w:rsidRDefault="00E10281">
                <w:pPr>
                  <w:rPr>
                    <w:rFonts w:ascii="Times New Roman" w:hAnsi="Times New Roman"/>
                    <w:b/>
                    <w:i/>
                  </w:rPr>
                </w:pPr>
              </w:p>
            </w:tc>
            <w:tc>
              <w:tcPr>
                <w:tcW w:w="2830" w:type="dxa"/>
              </w:tcPr>
              <w:p w14:paraId="6C12BBC7" w14:textId="77777777" w:rsidR="00E10281" w:rsidRDefault="00E10281">
                <w:pPr>
                  <w:rPr>
                    <w:rFonts w:ascii="Times New Roman" w:hAnsi="Times New Roman"/>
                    <w:b/>
                    <w:i/>
                  </w:rPr>
                </w:pPr>
              </w:p>
            </w:tc>
            <w:tc>
              <w:tcPr>
                <w:tcW w:w="2830" w:type="dxa"/>
              </w:tcPr>
              <w:p w14:paraId="25BAB74F" w14:textId="77777777" w:rsidR="00E10281" w:rsidRDefault="00E10281">
                <w:pPr>
                  <w:jc w:val="center"/>
                  <w:rPr>
                    <w:rFonts w:ascii="Times New Roman" w:hAnsi="Times New Roman"/>
                    <w:b/>
                  </w:rPr>
                </w:pPr>
              </w:p>
            </w:tc>
            <w:tc>
              <w:tcPr>
                <w:tcW w:w="2830" w:type="dxa"/>
              </w:tcPr>
              <w:p w14:paraId="0717087A" w14:textId="77777777" w:rsidR="00E10281" w:rsidRDefault="00E10281">
                <w:pPr>
                  <w:jc w:val="center"/>
                  <w:rPr>
                    <w:rFonts w:ascii="Times New Roman" w:hAnsi="Times New Roman"/>
                    <w:b/>
                  </w:rPr>
                </w:pPr>
              </w:p>
            </w:tc>
            <w:tc>
              <w:tcPr>
                <w:tcW w:w="2830" w:type="dxa"/>
              </w:tcPr>
              <w:p w14:paraId="19ACDB55" w14:textId="77777777" w:rsidR="00E10281" w:rsidRDefault="00E10281">
                <w:pPr>
                  <w:jc w:val="center"/>
                  <w:rPr>
                    <w:rFonts w:ascii="Times New Roman" w:hAnsi="Times New Roman"/>
                    <w:b/>
                  </w:rPr>
                </w:pPr>
              </w:p>
            </w:tc>
          </w:tr>
        </w:sdtContent>
      </w:sdt>
      <w:sdt>
        <w:sdtPr>
          <w:tag w:val="goog_rdk_112"/>
          <w:id w:val="650257811"/>
        </w:sdtPr>
        <w:sdtEndPr/>
        <w:sdtContent>
          <w:tr w:rsidR="00E10281" w14:paraId="3F7F7CD4" w14:textId="77777777" w:rsidTr="005808B8">
            <w:trPr>
              <w:trHeight w:val="146"/>
            </w:trPr>
            <w:tc>
              <w:tcPr>
                <w:tcW w:w="2830" w:type="dxa"/>
                <w:vAlign w:val="center"/>
              </w:tcPr>
              <w:p w14:paraId="66E04666" w14:textId="77777777" w:rsidR="00E10281" w:rsidRDefault="00F43FB6">
                <w:pPr>
                  <w:rPr>
                    <w:rFonts w:ascii="Times New Roman" w:hAnsi="Times New Roman"/>
                  </w:rPr>
                </w:pPr>
                <w:r>
                  <w:rPr>
                    <w:rFonts w:ascii="Times New Roman" w:hAnsi="Times New Roman"/>
                    <w:color w:val="000000"/>
                  </w:rPr>
                  <w:t>Provider’s Patient ID</w:t>
                </w:r>
              </w:p>
            </w:tc>
            <w:tc>
              <w:tcPr>
                <w:tcW w:w="2830" w:type="dxa"/>
                <w:vAlign w:val="center"/>
              </w:tcPr>
              <w:p w14:paraId="44F9A7AC" w14:textId="77777777" w:rsidR="00E10281" w:rsidRDefault="00F43FB6">
                <w:pPr>
                  <w:rPr>
                    <w:rFonts w:ascii="Times New Roman" w:hAnsi="Times New Roman"/>
                  </w:rPr>
                </w:pPr>
                <w:r>
                  <w:rPr>
                    <w:rFonts w:ascii="Times New Roman" w:hAnsi="Times New Roman"/>
                    <w:color w:val="000000"/>
                  </w:rPr>
                  <w:t>05.003.0001</w:t>
                </w:r>
              </w:p>
            </w:tc>
            <w:tc>
              <w:tcPr>
                <w:tcW w:w="2830" w:type="dxa"/>
              </w:tcPr>
              <w:p w14:paraId="38A24B8D" w14:textId="77777777" w:rsidR="00E10281" w:rsidRDefault="00F43FB6">
                <w:pPr>
                  <w:jc w:val="center"/>
                  <w:rPr>
                    <w:rFonts w:ascii="Times New Roman" w:hAnsi="Times New Roman"/>
                    <w:color w:val="000000"/>
                  </w:rPr>
                </w:pPr>
                <w:r>
                  <w:rPr>
                    <w:rFonts w:ascii="Times New Roman" w:hAnsi="Times New Roman"/>
                    <w:color w:val="000000"/>
                  </w:rPr>
                  <w:t xml:space="preserve">Varchar </w:t>
                </w:r>
              </w:p>
            </w:tc>
            <w:tc>
              <w:tcPr>
                <w:tcW w:w="2830" w:type="dxa"/>
              </w:tcPr>
              <w:p w14:paraId="45392070" w14:textId="77777777" w:rsidR="00E10281" w:rsidRDefault="00F43FB6">
                <w:pPr>
                  <w:jc w:val="center"/>
                  <w:rPr>
                    <w:rFonts w:ascii="Times New Roman" w:hAnsi="Times New Roman"/>
                    <w:color w:val="000000"/>
                  </w:rPr>
                </w:pPr>
                <w:r>
                  <w:rPr>
                    <w:rFonts w:ascii="Times New Roman" w:hAnsi="Times New Roman"/>
                    <w:color w:val="000000"/>
                  </w:rPr>
                  <w:t>18</w:t>
                </w:r>
              </w:p>
            </w:tc>
            <w:tc>
              <w:tcPr>
                <w:tcW w:w="2830" w:type="dxa"/>
              </w:tcPr>
              <w:p w14:paraId="3B9E35B7" w14:textId="77777777" w:rsidR="00E10281" w:rsidRDefault="00E10281">
                <w:pPr>
                  <w:jc w:val="center"/>
                  <w:rPr>
                    <w:rFonts w:ascii="Times New Roman" w:hAnsi="Times New Roman"/>
                    <w:color w:val="000000"/>
                  </w:rPr>
                </w:pPr>
              </w:p>
            </w:tc>
          </w:tr>
        </w:sdtContent>
      </w:sdt>
      <w:sdt>
        <w:sdtPr>
          <w:tag w:val="goog_rdk_113"/>
          <w:id w:val="353692524"/>
        </w:sdtPr>
        <w:sdtEndPr/>
        <w:sdtContent>
          <w:tr w:rsidR="00E10281" w14:paraId="537AC9A1" w14:textId="77777777" w:rsidTr="005808B8">
            <w:trPr>
              <w:trHeight w:val="146"/>
            </w:trPr>
            <w:tc>
              <w:tcPr>
                <w:tcW w:w="2830" w:type="dxa"/>
                <w:vAlign w:val="center"/>
              </w:tcPr>
              <w:p w14:paraId="18E4B892" w14:textId="77777777" w:rsidR="00E10281" w:rsidRDefault="00F43FB6">
                <w:pPr>
                  <w:rPr>
                    <w:rFonts w:ascii="Times New Roman" w:hAnsi="Times New Roman"/>
                  </w:rPr>
                </w:pPr>
                <w:r>
                  <w:rPr>
                    <w:rFonts w:ascii="Times New Roman" w:hAnsi="Times New Roman"/>
                    <w:color w:val="000000"/>
                  </w:rPr>
                  <w:t>Patient Name</w:t>
                </w:r>
              </w:p>
            </w:tc>
            <w:tc>
              <w:tcPr>
                <w:tcW w:w="2830" w:type="dxa"/>
                <w:vAlign w:val="center"/>
              </w:tcPr>
              <w:p w14:paraId="19896D91" w14:textId="77777777" w:rsidR="00E10281" w:rsidRDefault="00F43FB6">
                <w:pPr>
                  <w:rPr>
                    <w:rFonts w:ascii="Times New Roman" w:hAnsi="Times New Roman"/>
                  </w:rPr>
                </w:pPr>
                <w:r>
                  <w:rPr>
                    <w:rFonts w:ascii="Times New Roman" w:hAnsi="Times New Roman"/>
                    <w:color w:val="000000"/>
                  </w:rPr>
                  <w:t>05.003.0002</w:t>
                </w:r>
              </w:p>
            </w:tc>
            <w:tc>
              <w:tcPr>
                <w:tcW w:w="2830" w:type="dxa"/>
              </w:tcPr>
              <w:p w14:paraId="483D13D0" w14:textId="77777777" w:rsidR="00E10281" w:rsidRDefault="00E10281">
                <w:pPr>
                  <w:jc w:val="center"/>
                  <w:rPr>
                    <w:rFonts w:ascii="Times New Roman" w:hAnsi="Times New Roman"/>
                    <w:color w:val="000000"/>
                  </w:rPr>
                </w:pPr>
              </w:p>
            </w:tc>
            <w:tc>
              <w:tcPr>
                <w:tcW w:w="2830" w:type="dxa"/>
              </w:tcPr>
              <w:p w14:paraId="6A2DFEFB" w14:textId="77777777" w:rsidR="00E10281" w:rsidRDefault="00E10281">
                <w:pPr>
                  <w:jc w:val="center"/>
                  <w:rPr>
                    <w:rFonts w:ascii="Times New Roman" w:hAnsi="Times New Roman"/>
                    <w:color w:val="000000"/>
                  </w:rPr>
                </w:pPr>
              </w:p>
            </w:tc>
            <w:tc>
              <w:tcPr>
                <w:tcW w:w="2830" w:type="dxa"/>
              </w:tcPr>
              <w:p w14:paraId="019BDD05" w14:textId="77777777" w:rsidR="00E10281" w:rsidRDefault="00F43FB6">
                <w:pPr>
                  <w:jc w:val="center"/>
                  <w:rPr>
                    <w:rFonts w:ascii="Times New Roman" w:hAnsi="Times New Roman"/>
                    <w:color w:val="000000"/>
                  </w:rPr>
                </w:pPr>
                <w:r>
                  <w:rPr>
                    <w:rFonts w:ascii="Times New Roman" w:hAnsi="Times New Roman"/>
                  </w:rPr>
                  <w:t xml:space="preserve">Refer to </w:t>
                </w:r>
                <w:sdt>
                  <w:sdtPr>
                    <w:tag w:val="goog_rdk_114"/>
                    <w:id w:val="2139991322"/>
                  </w:sdtPr>
                  <w:sdtEndPr/>
                  <w:sdtContent>
                    <w:r w:rsidRPr="000A3953">
                      <w:rPr>
                        <w:rFonts w:ascii="Times New Roman" w:hAnsi="Times New Roman"/>
                      </w:rPr>
                      <w:t>G01.02</w:t>
                    </w:r>
                  </w:sdtContent>
                </w:sdt>
              </w:p>
            </w:tc>
          </w:tr>
        </w:sdtContent>
      </w:sdt>
      <w:sdt>
        <w:sdtPr>
          <w:tag w:val="goog_rdk_115"/>
          <w:id w:val="-74675408"/>
        </w:sdtPr>
        <w:sdtEndPr/>
        <w:sdtContent>
          <w:tr w:rsidR="00E10281" w14:paraId="2D51AE85" w14:textId="77777777" w:rsidTr="005808B8">
            <w:trPr>
              <w:trHeight w:val="146"/>
            </w:trPr>
            <w:tc>
              <w:tcPr>
                <w:tcW w:w="2830" w:type="dxa"/>
                <w:vAlign w:val="center"/>
              </w:tcPr>
              <w:p w14:paraId="289603E7" w14:textId="77777777" w:rsidR="00E10281" w:rsidRDefault="00F43FB6">
                <w:pPr>
                  <w:rPr>
                    <w:rFonts w:ascii="Times New Roman" w:hAnsi="Times New Roman"/>
                  </w:rPr>
                </w:pPr>
                <w:r>
                  <w:rPr>
                    <w:rFonts w:ascii="Times New Roman" w:hAnsi="Times New Roman"/>
                    <w:color w:val="000000"/>
                  </w:rPr>
                  <w:t>Patient Age</w:t>
                </w:r>
              </w:p>
            </w:tc>
            <w:tc>
              <w:tcPr>
                <w:tcW w:w="2830" w:type="dxa"/>
                <w:vAlign w:val="center"/>
              </w:tcPr>
              <w:p w14:paraId="1E206EC4" w14:textId="77777777" w:rsidR="00E10281" w:rsidRDefault="00F43FB6">
                <w:pPr>
                  <w:rPr>
                    <w:rFonts w:ascii="Times New Roman" w:hAnsi="Times New Roman"/>
                  </w:rPr>
                </w:pPr>
                <w:r>
                  <w:rPr>
                    <w:rFonts w:ascii="Times New Roman" w:hAnsi="Times New Roman"/>
                    <w:color w:val="000000"/>
                  </w:rPr>
                  <w:t>05.003.0003</w:t>
                </w:r>
              </w:p>
            </w:tc>
            <w:tc>
              <w:tcPr>
                <w:tcW w:w="2830" w:type="dxa"/>
              </w:tcPr>
              <w:p w14:paraId="5D46115E" w14:textId="77777777" w:rsidR="00E10281" w:rsidRDefault="00F43FB6">
                <w:pPr>
                  <w:jc w:val="center"/>
                  <w:rPr>
                    <w:rFonts w:ascii="Times New Roman" w:hAnsi="Times New Roman"/>
                    <w:color w:val="000000"/>
                  </w:rPr>
                </w:pPr>
                <w:r>
                  <w:rPr>
                    <w:rFonts w:ascii="Times New Roman" w:hAnsi="Times New Roman"/>
                  </w:rPr>
                  <w:t>Age year(s) (</w:t>
                </w:r>
                <w:proofErr w:type="spellStart"/>
                <w:r>
                  <w:rPr>
                    <w:rFonts w:ascii="Times New Roman" w:hAnsi="Times New Roman"/>
                  </w:rPr>
                  <w:t>yyy</w:t>
                </w:r>
                <w:proofErr w:type="spellEnd"/>
                <w:r>
                  <w:rPr>
                    <w:rFonts w:ascii="Times New Roman" w:hAnsi="Times New Roman"/>
                  </w:rPr>
                  <w:t xml:space="preserve">) </w:t>
                </w:r>
                <w:proofErr w:type="gramStart"/>
                <w:r>
                  <w:rPr>
                    <w:rFonts w:ascii="Times New Roman" w:hAnsi="Times New Roman"/>
                  </w:rPr>
                  <w:t>Integer( 3</w:t>
                </w:r>
                <w:proofErr w:type="gramEnd"/>
                <w:r>
                  <w:rPr>
                    <w:rFonts w:ascii="Times New Roman" w:hAnsi="Times New Roman"/>
                  </w:rPr>
                  <w:t xml:space="preserve">) </w:t>
                </w:r>
                <w:proofErr w:type="spellStart"/>
                <w:r>
                  <w:rPr>
                    <w:rFonts w:ascii="Times New Roman" w:hAnsi="Times New Roman"/>
                  </w:rPr>
                  <w:t>AgeMonth</w:t>
                </w:r>
                <w:proofErr w:type="spellEnd"/>
                <w:r>
                  <w:rPr>
                    <w:rFonts w:ascii="Times New Roman" w:hAnsi="Times New Roman"/>
                  </w:rPr>
                  <w:t xml:space="preserve">( s) (mm) Integer( 2) </w:t>
                </w:r>
                <w:proofErr w:type="spellStart"/>
                <w:r>
                  <w:rPr>
                    <w:rFonts w:ascii="Times New Roman" w:hAnsi="Times New Roman"/>
                  </w:rPr>
                  <w:t>AgeDay</w:t>
                </w:r>
                <w:proofErr w:type="spellEnd"/>
                <w:r>
                  <w:rPr>
                    <w:rFonts w:ascii="Times New Roman" w:hAnsi="Times New Roman"/>
                  </w:rPr>
                  <w:t xml:space="preserve">(s) (dd) Integer (2) Default Value: 999,99, 99 no </w:t>
                </w:r>
                <w:proofErr w:type="spellStart"/>
                <w:r>
                  <w:rPr>
                    <w:rFonts w:ascii="Times New Roman" w:hAnsi="Times New Roman"/>
                  </w:rPr>
                  <w:t>precedi</w:t>
                </w:r>
                <w:proofErr w:type="spellEnd"/>
                <w:r>
                  <w:rPr>
                    <w:rFonts w:ascii="Times New Roman" w:hAnsi="Times New Roman"/>
                  </w:rPr>
                  <w:t xml:space="preserve"> ng zero [years, months , days</w:t>
                </w:r>
              </w:p>
            </w:tc>
            <w:tc>
              <w:tcPr>
                <w:tcW w:w="2830" w:type="dxa"/>
              </w:tcPr>
              <w:p w14:paraId="64153DE1" w14:textId="77777777" w:rsidR="00E10281" w:rsidRDefault="00F43FB6">
                <w:pPr>
                  <w:jc w:val="center"/>
                  <w:rPr>
                    <w:rFonts w:ascii="Times New Roman" w:hAnsi="Times New Roman"/>
                    <w:color w:val="000000"/>
                  </w:rPr>
                </w:pPr>
                <w:r>
                  <w:rPr>
                    <w:rFonts w:ascii="Times New Roman" w:hAnsi="Times New Roman"/>
                    <w:color w:val="000000"/>
                  </w:rPr>
                  <w:t>7</w:t>
                </w:r>
              </w:p>
            </w:tc>
            <w:tc>
              <w:tcPr>
                <w:tcW w:w="2830" w:type="dxa"/>
              </w:tcPr>
              <w:p w14:paraId="1DF3CECF" w14:textId="77777777" w:rsidR="00E10281" w:rsidRDefault="00E10281">
                <w:pPr>
                  <w:jc w:val="center"/>
                  <w:rPr>
                    <w:rFonts w:ascii="Times New Roman" w:hAnsi="Times New Roman"/>
                    <w:color w:val="000000"/>
                  </w:rPr>
                </w:pPr>
              </w:p>
            </w:tc>
          </w:tr>
        </w:sdtContent>
      </w:sdt>
      <w:sdt>
        <w:sdtPr>
          <w:tag w:val="goog_rdk_116"/>
          <w:id w:val="96078709"/>
        </w:sdtPr>
        <w:sdtEndPr/>
        <w:sdtContent>
          <w:tr w:rsidR="00E10281" w14:paraId="2E0A88C9" w14:textId="77777777" w:rsidTr="005808B8">
            <w:trPr>
              <w:trHeight w:val="146"/>
            </w:trPr>
            <w:tc>
              <w:tcPr>
                <w:tcW w:w="2830" w:type="dxa"/>
                <w:vAlign w:val="center"/>
              </w:tcPr>
              <w:p w14:paraId="31A0FD8F" w14:textId="77777777" w:rsidR="00E10281" w:rsidRDefault="00F43FB6">
                <w:pPr>
                  <w:rPr>
                    <w:rFonts w:ascii="Times New Roman" w:hAnsi="Times New Roman"/>
                  </w:rPr>
                </w:pPr>
                <w:r>
                  <w:rPr>
                    <w:rFonts w:ascii="Times New Roman" w:hAnsi="Times New Roman"/>
                    <w:color w:val="000000"/>
                  </w:rPr>
                  <w:t>Birth Order</w:t>
                </w:r>
              </w:p>
            </w:tc>
            <w:tc>
              <w:tcPr>
                <w:tcW w:w="2830" w:type="dxa"/>
                <w:vAlign w:val="center"/>
              </w:tcPr>
              <w:p w14:paraId="082C173E" w14:textId="77777777" w:rsidR="00E10281" w:rsidRDefault="00F43FB6">
                <w:pPr>
                  <w:rPr>
                    <w:rFonts w:ascii="Times New Roman" w:hAnsi="Times New Roman"/>
                  </w:rPr>
                </w:pPr>
                <w:r>
                  <w:rPr>
                    <w:rFonts w:ascii="Times New Roman" w:hAnsi="Times New Roman"/>
                    <w:color w:val="000000"/>
                  </w:rPr>
                  <w:t>05.003.0004</w:t>
                </w:r>
              </w:p>
            </w:tc>
            <w:tc>
              <w:tcPr>
                <w:tcW w:w="2830" w:type="dxa"/>
              </w:tcPr>
              <w:p w14:paraId="1E845328" w14:textId="77777777" w:rsidR="00E10281" w:rsidRDefault="00F43FB6">
                <w:pPr>
                  <w:jc w:val="center"/>
                  <w:rPr>
                    <w:rFonts w:ascii="Times New Roman" w:hAnsi="Times New Roman"/>
                    <w:color w:val="000000"/>
                  </w:rPr>
                </w:pPr>
                <w:r>
                  <w:rPr>
                    <w:rFonts w:ascii="Times New Roman" w:hAnsi="Times New Roman"/>
                    <w:color w:val="000000"/>
                  </w:rPr>
                  <w:t>Integer</w:t>
                </w:r>
              </w:p>
            </w:tc>
            <w:tc>
              <w:tcPr>
                <w:tcW w:w="2830" w:type="dxa"/>
              </w:tcPr>
              <w:p w14:paraId="5576F0C2" w14:textId="77777777" w:rsidR="00E10281" w:rsidRDefault="00F43FB6">
                <w:pPr>
                  <w:jc w:val="center"/>
                  <w:rPr>
                    <w:rFonts w:ascii="Times New Roman" w:hAnsi="Times New Roman"/>
                    <w:color w:val="000000"/>
                  </w:rPr>
                </w:pPr>
                <w:r>
                  <w:rPr>
                    <w:rFonts w:ascii="Times New Roman" w:hAnsi="Times New Roman"/>
                    <w:color w:val="000000"/>
                  </w:rPr>
                  <w:t>1</w:t>
                </w:r>
              </w:p>
            </w:tc>
            <w:tc>
              <w:tcPr>
                <w:tcW w:w="2830" w:type="dxa"/>
              </w:tcPr>
              <w:p w14:paraId="4EFF2A67" w14:textId="77777777" w:rsidR="00E10281" w:rsidRDefault="00E10281">
                <w:pPr>
                  <w:jc w:val="center"/>
                  <w:rPr>
                    <w:rFonts w:ascii="Times New Roman" w:hAnsi="Times New Roman"/>
                    <w:color w:val="000000"/>
                  </w:rPr>
                </w:pPr>
              </w:p>
            </w:tc>
          </w:tr>
        </w:sdtContent>
      </w:sdt>
      <w:sdt>
        <w:sdtPr>
          <w:tag w:val="goog_rdk_117"/>
          <w:id w:val="-969671171"/>
        </w:sdtPr>
        <w:sdtEndPr/>
        <w:sdtContent>
          <w:tr w:rsidR="00E10281" w14:paraId="4FA33C56" w14:textId="77777777" w:rsidTr="005808B8">
            <w:trPr>
              <w:trHeight w:val="146"/>
            </w:trPr>
            <w:tc>
              <w:tcPr>
                <w:tcW w:w="2830" w:type="dxa"/>
                <w:vAlign w:val="center"/>
              </w:tcPr>
              <w:p w14:paraId="652E58EA" w14:textId="77777777" w:rsidR="00E10281" w:rsidRDefault="00F43FB6">
                <w:pPr>
                  <w:rPr>
                    <w:rFonts w:ascii="Times New Roman" w:hAnsi="Times New Roman"/>
                  </w:rPr>
                </w:pPr>
                <w:r>
                  <w:rPr>
                    <w:rFonts w:ascii="Times New Roman" w:hAnsi="Times New Roman"/>
                    <w:color w:val="000000"/>
                  </w:rPr>
                  <w:t>Parity</w:t>
                </w:r>
              </w:p>
            </w:tc>
            <w:tc>
              <w:tcPr>
                <w:tcW w:w="2830" w:type="dxa"/>
                <w:vAlign w:val="center"/>
              </w:tcPr>
              <w:p w14:paraId="3E15F74D" w14:textId="77777777" w:rsidR="00E10281" w:rsidRDefault="00F43FB6">
                <w:pPr>
                  <w:rPr>
                    <w:rFonts w:ascii="Times New Roman" w:hAnsi="Times New Roman"/>
                  </w:rPr>
                </w:pPr>
                <w:r>
                  <w:rPr>
                    <w:rFonts w:ascii="Times New Roman" w:hAnsi="Times New Roman"/>
                    <w:color w:val="000000"/>
                  </w:rPr>
                  <w:t>05.003.0005</w:t>
                </w:r>
              </w:p>
            </w:tc>
            <w:tc>
              <w:tcPr>
                <w:tcW w:w="2830" w:type="dxa"/>
              </w:tcPr>
              <w:p w14:paraId="6BBD2D32" w14:textId="77777777" w:rsidR="00E10281" w:rsidRDefault="00F43FB6">
                <w:pPr>
                  <w:jc w:val="center"/>
                  <w:rPr>
                    <w:rFonts w:ascii="Times New Roman" w:hAnsi="Times New Roman"/>
                    <w:color w:val="000000"/>
                  </w:rPr>
                </w:pPr>
                <w:r>
                  <w:rPr>
                    <w:rFonts w:ascii="Times New Roman" w:hAnsi="Times New Roman"/>
                    <w:color w:val="000000"/>
                  </w:rPr>
                  <w:t>Integer</w:t>
                </w:r>
              </w:p>
            </w:tc>
            <w:tc>
              <w:tcPr>
                <w:tcW w:w="2830" w:type="dxa"/>
              </w:tcPr>
              <w:p w14:paraId="537BCA67" w14:textId="77777777" w:rsidR="00E10281" w:rsidRDefault="00F43FB6">
                <w:pPr>
                  <w:jc w:val="center"/>
                  <w:rPr>
                    <w:rFonts w:ascii="Times New Roman" w:hAnsi="Times New Roman"/>
                    <w:color w:val="000000"/>
                  </w:rPr>
                </w:pPr>
                <w:r>
                  <w:rPr>
                    <w:rFonts w:ascii="Times New Roman" w:hAnsi="Times New Roman"/>
                    <w:color w:val="000000"/>
                  </w:rPr>
                  <w:t>2</w:t>
                </w:r>
              </w:p>
            </w:tc>
            <w:tc>
              <w:tcPr>
                <w:tcW w:w="2830" w:type="dxa"/>
              </w:tcPr>
              <w:p w14:paraId="4F10B958" w14:textId="77777777" w:rsidR="00E10281" w:rsidRDefault="00E10281">
                <w:pPr>
                  <w:jc w:val="center"/>
                  <w:rPr>
                    <w:rFonts w:ascii="Times New Roman" w:hAnsi="Times New Roman"/>
                    <w:color w:val="000000"/>
                  </w:rPr>
                </w:pPr>
              </w:p>
            </w:tc>
          </w:tr>
        </w:sdtContent>
      </w:sdt>
      <w:sdt>
        <w:sdtPr>
          <w:tag w:val="goog_rdk_118"/>
          <w:id w:val="997395626"/>
        </w:sdtPr>
        <w:sdtEndPr/>
        <w:sdtContent>
          <w:tr w:rsidR="00E10281" w14:paraId="4DB0551B" w14:textId="77777777" w:rsidTr="005808B8">
            <w:trPr>
              <w:trHeight w:val="146"/>
            </w:trPr>
            <w:tc>
              <w:tcPr>
                <w:tcW w:w="2830" w:type="dxa"/>
                <w:vAlign w:val="center"/>
              </w:tcPr>
              <w:p w14:paraId="444E8124" w14:textId="77777777" w:rsidR="00E10281" w:rsidRDefault="00F43FB6">
                <w:pPr>
                  <w:rPr>
                    <w:rFonts w:ascii="Times New Roman" w:hAnsi="Times New Roman"/>
                  </w:rPr>
                </w:pPr>
                <w:r>
                  <w:rPr>
                    <w:rFonts w:ascii="Times New Roman" w:hAnsi="Times New Roman"/>
                    <w:color w:val="000000"/>
                  </w:rPr>
                  <w:t>Gravida</w:t>
                </w:r>
              </w:p>
            </w:tc>
            <w:tc>
              <w:tcPr>
                <w:tcW w:w="2830" w:type="dxa"/>
                <w:vAlign w:val="center"/>
              </w:tcPr>
              <w:p w14:paraId="12BD0A03" w14:textId="77777777" w:rsidR="00E10281" w:rsidRDefault="00F43FB6">
                <w:pPr>
                  <w:rPr>
                    <w:rFonts w:ascii="Times New Roman" w:hAnsi="Times New Roman"/>
                  </w:rPr>
                </w:pPr>
                <w:r>
                  <w:rPr>
                    <w:rFonts w:ascii="Times New Roman" w:hAnsi="Times New Roman"/>
                    <w:color w:val="000000"/>
                  </w:rPr>
                  <w:t>05.003.0006</w:t>
                </w:r>
              </w:p>
            </w:tc>
            <w:tc>
              <w:tcPr>
                <w:tcW w:w="2830" w:type="dxa"/>
              </w:tcPr>
              <w:p w14:paraId="7935D6F3" w14:textId="77777777" w:rsidR="00E10281" w:rsidRDefault="00F43FB6">
                <w:pPr>
                  <w:jc w:val="center"/>
                  <w:rPr>
                    <w:rFonts w:ascii="Times New Roman" w:hAnsi="Times New Roman"/>
                    <w:color w:val="000000"/>
                  </w:rPr>
                </w:pPr>
                <w:r>
                  <w:rPr>
                    <w:rFonts w:ascii="Times New Roman" w:hAnsi="Times New Roman"/>
                    <w:color w:val="000000"/>
                  </w:rPr>
                  <w:t>Integer</w:t>
                </w:r>
              </w:p>
            </w:tc>
            <w:tc>
              <w:tcPr>
                <w:tcW w:w="2830" w:type="dxa"/>
              </w:tcPr>
              <w:p w14:paraId="21841B85" w14:textId="77777777" w:rsidR="00E10281" w:rsidRDefault="00F43FB6">
                <w:pPr>
                  <w:jc w:val="center"/>
                  <w:rPr>
                    <w:rFonts w:ascii="Times New Roman" w:hAnsi="Times New Roman"/>
                    <w:color w:val="000000"/>
                  </w:rPr>
                </w:pPr>
                <w:r>
                  <w:rPr>
                    <w:rFonts w:ascii="Times New Roman" w:hAnsi="Times New Roman"/>
                    <w:color w:val="000000"/>
                  </w:rPr>
                  <w:t>2</w:t>
                </w:r>
              </w:p>
            </w:tc>
            <w:tc>
              <w:tcPr>
                <w:tcW w:w="2830" w:type="dxa"/>
              </w:tcPr>
              <w:p w14:paraId="64207EE0" w14:textId="77777777" w:rsidR="00E10281" w:rsidRDefault="00E10281">
                <w:pPr>
                  <w:jc w:val="center"/>
                  <w:rPr>
                    <w:rFonts w:ascii="Times New Roman" w:hAnsi="Times New Roman"/>
                    <w:color w:val="000000"/>
                  </w:rPr>
                </w:pPr>
              </w:p>
            </w:tc>
          </w:tr>
        </w:sdtContent>
      </w:sdt>
      <w:sdt>
        <w:sdtPr>
          <w:tag w:val="goog_rdk_119"/>
          <w:id w:val="492073652"/>
        </w:sdtPr>
        <w:sdtEndPr/>
        <w:sdtContent>
          <w:tr w:rsidR="00E10281" w14:paraId="3AA21EE2" w14:textId="77777777" w:rsidTr="005808B8">
            <w:trPr>
              <w:trHeight w:val="146"/>
            </w:trPr>
            <w:tc>
              <w:tcPr>
                <w:tcW w:w="2830" w:type="dxa"/>
                <w:vAlign w:val="center"/>
              </w:tcPr>
              <w:p w14:paraId="00BDBEB6" w14:textId="77777777" w:rsidR="00E10281" w:rsidRDefault="00F43FB6">
                <w:pPr>
                  <w:rPr>
                    <w:rFonts w:ascii="Times New Roman" w:hAnsi="Times New Roman"/>
                  </w:rPr>
                </w:pPr>
                <w:r>
                  <w:rPr>
                    <w:rFonts w:ascii="Times New Roman" w:hAnsi="Times New Roman"/>
                    <w:color w:val="000000"/>
                  </w:rPr>
                  <w:t>Identity Unknown Indicator</w:t>
                </w:r>
              </w:p>
            </w:tc>
            <w:tc>
              <w:tcPr>
                <w:tcW w:w="2830" w:type="dxa"/>
                <w:vAlign w:val="center"/>
              </w:tcPr>
              <w:p w14:paraId="0A49EDB0" w14:textId="77777777" w:rsidR="00E10281" w:rsidRDefault="00F43FB6">
                <w:pPr>
                  <w:rPr>
                    <w:rFonts w:ascii="Times New Roman" w:hAnsi="Times New Roman"/>
                  </w:rPr>
                </w:pPr>
                <w:r>
                  <w:rPr>
                    <w:rFonts w:ascii="Times New Roman" w:hAnsi="Times New Roman"/>
                    <w:color w:val="000000"/>
                  </w:rPr>
                  <w:t>05.003.0007</w:t>
                </w:r>
              </w:p>
            </w:tc>
            <w:tc>
              <w:tcPr>
                <w:tcW w:w="2830" w:type="dxa"/>
              </w:tcPr>
              <w:p w14:paraId="51303ACD" w14:textId="77777777" w:rsidR="00E10281" w:rsidRDefault="00F43FB6">
                <w:pPr>
                  <w:jc w:val="center"/>
                  <w:rPr>
                    <w:rFonts w:ascii="Times New Roman" w:hAnsi="Times New Roman"/>
                    <w:color w:val="000000"/>
                  </w:rPr>
                </w:pPr>
                <w:r>
                  <w:rPr>
                    <w:rFonts w:ascii="Times New Roman" w:hAnsi="Times New Roman"/>
                    <w:color w:val="000000"/>
                  </w:rPr>
                  <w:t>Integer</w:t>
                </w:r>
              </w:p>
            </w:tc>
            <w:tc>
              <w:tcPr>
                <w:tcW w:w="2830" w:type="dxa"/>
              </w:tcPr>
              <w:p w14:paraId="424CA2DA" w14:textId="77777777" w:rsidR="00E10281" w:rsidRDefault="00F43FB6">
                <w:pPr>
                  <w:jc w:val="center"/>
                  <w:rPr>
                    <w:rFonts w:ascii="Times New Roman" w:hAnsi="Times New Roman"/>
                    <w:color w:val="000000"/>
                  </w:rPr>
                </w:pPr>
                <w:r>
                  <w:rPr>
                    <w:rFonts w:ascii="Times New Roman" w:hAnsi="Times New Roman"/>
                    <w:color w:val="000000"/>
                  </w:rPr>
                  <w:t>1</w:t>
                </w:r>
              </w:p>
            </w:tc>
            <w:tc>
              <w:tcPr>
                <w:tcW w:w="2830" w:type="dxa"/>
              </w:tcPr>
              <w:p w14:paraId="11105539" w14:textId="77777777" w:rsidR="00E10281" w:rsidRDefault="00E10281">
                <w:pPr>
                  <w:jc w:val="center"/>
                  <w:rPr>
                    <w:rFonts w:ascii="Times New Roman" w:hAnsi="Times New Roman"/>
                    <w:color w:val="000000"/>
                  </w:rPr>
                </w:pPr>
              </w:p>
            </w:tc>
          </w:tr>
        </w:sdtContent>
      </w:sdt>
      <w:sdt>
        <w:sdtPr>
          <w:tag w:val="goog_rdk_120"/>
          <w:id w:val="-1013296991"/>
        </w:sdtPr>
        <w:sdtEndPr/>
        <w:sdtContent>
          <w:tr w:rsidR="00E10281" w14:paraId="5D62936B" w14:textId="77777777" w:rsidTr="005808B8">
            <w:trPr>
              <w:trHeight w:val="146"/>
            </w:trPr>
            <w:tc>
              <w:tcPr>
                <w:tcW w:w="2830" w:type="dxa"/>
                <w:vAlign w:val="center"/>
              </w:tcPr>
              <w:p w14:paraId="7887A043" w14:textId="77777777" w:rsidR="00E10281" w:rsidRDefault="00F43FB6">
                <w:pPr>
                  <w:rPr>
                    <w:rFonts w:ascii="Times New Roman" w:hAnsi="Times New Roman"/>
                  </w:rPr>
                </w:pPr>
                <w:r>
                  <w:rPr>
                    <w:rFonts w:ascii="Times New Roman" w:hAnsi="Times New Roman"/>
                    <w:color w:val="000000"/>
                  </w:rPr>
                  <w:t>Patient Mobile Number</w:t>
                </w:r>
              </w:p>
            </w:tc>
            <w:tc>
              <w:tcPr>
                <w:tcW w:w="2830" w:type="dxa"/>
                <w:vAlign w:val="center"/>
              </w:tcPr>
              <w:p w14:paraId="061C1438" w14:textId="77777777" w:rsidR="00E10281" w:rsidRDefault="00F43FB6">
                <w:pPr>
                  <w:rPr>
                    <w:rFonts w:ascii="Times New Roman" w:hAnsi="Times New Roman"/>
                  </w:rPr>
                </w:pPr>
                <w:r>
                  <w:rPr>
                    <w:rFonts w:ascii="Times New Roman" w:hAnsi="Times New Roman"/>
                    <w:color w:val="000000"/>
                  </w:rPr>
                  <w:t>05.003.0012</w:t>
                </w:r>
              </w:p>
            </w:tc>
            <w:tc>
              <w:tcPr>
                <w:tcW w:w="2830" w:type="dxa"/>
              </w:tcPr>
              <w:p w14:paraId="7E404EC7" w14:textId="77777777" w:rsidR="00E10281" w:rsidRDefault="008D6705">
                <w:pPr>
                  <w:jc w:val="center"/>
                  <w:rPr>
                    <w:rFonts w:ascii="Times New Roman" w:hAnsi="Times New Roman"/>
                    <w:color w:val="000000"/>
                  </w:rPr>
                </w:pPr>
                <w:sdt>
                  <w:sdtPr>
                    <w:tag w:val="goog_rdk_122"/>
                    <w:id w:val="-1387714350"/>
                  </w:sdtPr>
                  <w:sdtEndPr/>
                  <w:sdtContent>
                    <w:r w:rsidR="00F43FB6">
                      <w:rPr>
                        <w:rFonts w:ascii="Times New Roman" w:hAnsi="Times New Roman"/>
                        <w:color w:val="000000"/>
                      </w:rPr>
                      <w:t>Char</w:t>
                    </w:r>
                  </w:sdtContent>
                </w:sdt>
              </w:p>
            </w:tc>
            <w:tc>
              <w:tcPr>
                <w:tcW w:w="2830" w:type="dxa"/>
              </w:tcPr>
              <w:p w14:paraId="041B2F78" w14:textId="77777777" w:rsidR="00E10281" w:rsidRDefault="008D6705">
                <w:pPr>
                  <w:jc w:val="center"/>
                  <w:rPr>
                    <w:rFonts w:ascii="Times New Roman" w:hAnsi="Times New Roman"/>
                    <w:color w:val="000000"/>
                  </w:rPr>
                </w:pPr>
                <w:sdt>
                  <w:sdtPr>
                    <w:tag w:val="goog_rdk_124"/>
                    <w:id w:val="1236752594"/>
                  </w:sdtPr>
                  <w:sdtEndPr/>
                  <w:sdtContent>
                    <w:r w:rsidR="00F43FB6">
                      <w:rPr>
                        <w:rFonts w:ascii="Times New Roman" w:hAnsi="Times New Roman"/>
                        <w:color w:val="000000"/>
                      </w:rPr>
                      <w:t>10</w:t>
                    </w:r>
                  </w:sdtContent>
                </w:sdt>
              </w:p>
            </w:tc>
            <w:tc>
              <w:tcPr>
                <w:tcW w:w="2830" w:type="dxa"/>
              </w:tcPr>
              <w:p w14:paraId="21F8B5C9" w14:textId="77777777" w:rsidR="00E10281" w:rsidRDefault="00F43FB6">
                <w:pPr>
                  <w:jc w:val="center"/>
                  <w:rPr>
                    <w:rFonts w:ascii="Times New Roman" w:hAnsi="Times New Roman"/>
                    <w:color w:val="000000"/>
                  </w:rPr>
                </w:pPr>
                <w:r>
                  <w:rPr>
                    <w:rFonts w:ascii="Times New Roman" w:hAnsi="Times New Roman"/>
                  </w:rPr>
                  <w:t>Refer to G00.06- 02-05</w:t>
                </w:r>
              </w:p>
            </w:tc>
          </w:tr>
        </w:sdtContent>
      </w:sdt>
      <w:sdt>
        <w:sdtPr>
          <w:tag w:val="goog_rdk_125"/>
          <w:id w:val="-2031945519"/>
        </w:sdtPr>
        <w:sdtEndPr/>
        <w:sdtContent>
          <w:tr w:rsidR="00E10281" w14:paraId="3C30DF7E" w14:textId="77777777" w:rsidTr="005808B8">
            <w:trPr>
              <w:trHeight w:val="146"/>
            </w:trPr>
            <w:tc>
              <w:tcPr>
                <w:tcW w:w="2830" w:type="dxa"/>
                <w:vAlign w:val="center"/>
              </w:tcPr>
              <w:p w14:paraId="29BE60F1" w14:textId="77777777" w:rsidR="00E10281" w:rsidRDefault="00F43FB6">
                <w:pPr>
                  <w:rPr>
                    <w:rFonts w:ascii="Times New Roman" w:hAnsi="Times New Roman"/>
                  </w:rPr>
                </w:pPr>
                <w:r>
                  <w:rPr>
                    <w:rFonts w:ascii="Times New Roman" w:hAnsi="Times New Roman"/>
                    <w:color w:val="000000"/>
                  </w:rPr>
                  <w:t>Patient Arrival Time</w:t>
                </w:r>
              </w:p>
            </w:tc>
            <w:tc>
              <w:tcPr>
                <w:tcW w:w="2830" w:type="dxa"/>
                <w:vAlign w:val="center"/>
              </w:tcPr>
              <w:p w14:paraId="0799B4B4" w14:textId="77777777" w:rsidR="00E10281" w:rsidRDefault="00F43FB6">
                <w:pPr>
                  <w:rPr>
                    <w:rFonts w:ascii="Times New Roman" w:hAnsi="Times New Roman"/>
                  </w:rPr>
                </w:pPr>
                <w:r>
                  <w:rPr>
                    <w:rFonts w:ascii="Times New Roman" w:hAnsi="Times New Roman"/>
                    <w:color w:val="000000"/>
                  </w:rPr>
                  <w:t>05.003.0014</w:t>
                </w:r>
              </w:p>
            </w:tc>
            <w:tc>
              <w:tcPr>
                <w:tcW w:w="2830" w:type="dxa"/>
              </w:tcPr>
              <w:p w14:paraId="2EB604E1" w14:textId="77777777" w:rsidR="00E10281" w:rsidRDefault="00F43FB6">
                <w:pPr>
                  <w:jc w:val="center"/>
                  <w:rPr>
                    <w:rFonts w:ascii="Times New Roman" w:hAnsi="Times New Roman"/>
                    <w:color w:val="000000"/>
                  </w:rPr>
                </w:pPr>
                <w:r>
                  <w:rPr>
                    <w:rFonts w:ascii="Times New Roman" w:hAnsi="Times New Roman"/>
                  </w:rPr>
                  <w:t>HH:</w:t>
                </w:r>
                <w:proofErr w:type="gramStart"/>
                <w:r>
                  <w:rPr>
                    <w:rFonts w:ascii="Times New Roman" w:hAnsi="Times New Roman"/>
                  </w:rPr>
                  <w:t>MM :SS</w:t>
                </w:r>
                <w:proofErr w:type="gramEnd"/>
              </w:p>
            </w:tc>
            <w:tc>
              <w:tcPr>
                <w:tcW w:w="2830" w:type="dxa"/>
              </w:tcPr>
              <w:p w14:paraId="17E5FB04" w14:textId="77777777" w:rsidR="00E10281" w:rsidRDefault="00F43FB6">
                <w:pPr>
                  <w:jc w:val="center"/>
                  <w:rPr>
                    <w:rFonts w:ascii="Times New Roman" w:hAnsi="Times New Roman"/>
                    <w:color w:val="000000"/>
                  </w:rPr>
                </w:pPr>
                <w:r>
                  <w:rPr>
                    <w:rFonts w:ascii="Times New Roman" w:hAnsi="Times New Roman"/>
                    <w:color w:val="000000"/>
                  </w:rPr>
                  <w:t>8</w:t>
                </w:r>
              </w:p>
            </w:tc>
            <w:tc>
              <w:tcPr>
                <w:tcW w:w="2830" w:type="dxa"/>
              </w:tcPr>
              <w:p w14:paraId="6CDB82AC" w14:textId="77777777" w:rsidR="00E10281" w:rsidRDefault="00E10281">
                <w:pPr>
                  <w:jc w:val="center"/>
                  <w:rPr>
                    <w:rFonts w:ascii="Times New Roman" w:hAnsi="Times New Roman"/>
                    <w:color w:val="000000"/>
                  </w:rPr>
                </w:pPr>
              </w:p>
            </w:tc>
          </w:tr>
        </w:sdtContent>
      </w:sdt>
      <w:sdt>
        <w:sdtPr>
          <w:tag w:val="goog_rdk_126"/>
          <w:id w:val="-996038331"/>
        </w:sdtPr>
        <w:sdtEndPr/>
        <w:sdtContent>
          <w:tr w:rsidR="00E10281" w14:paraId="7BB29515" w14:textId="77777777" w:rsidTr="005808B8">
            <w:trPr>
              <w:trHeight w:val="146"/>
            </w:trPr>
            <w:tc>
              <w:tcPr>
                <w:tcW w:w="2830" w:type="dxa"/>
                <w:vAlign w:val="center"/>
              </w:tcPr>
              <w:p w14:paraId="39FACAE7" w14:textId="77777777" w:rsidR="00E10281" w:rsidRDefault="00F43FB6">
                <w:pPr>
                  <w:rPr>
                    <w:rFonts w:ascii="Times New Roman" w:hAnsi="Times New Roman"/>
                  </w:rPr>
                </w:pPr>
                <w:r>
                  <w:rPr>
                    <w:rFonts w:ascii="Times New Roman" w:hAnsi="Times New Roman"/>
                    <w:color w:val="000000"/>
                  </w:rPr>
                  <w:t>Patient Arrival Date</w:t>
                </w:r>
              </w:p>
            </w:tc>
            <w:tc>
              <w:tcPr>
                <w:tcW w:w="2830" w:type="dxa"/>
                <w:vAlign w:val="center"/>
              </w:tcPr>
              <w:p w14:paraId="6546C97F" w14:textId="77777777" w:rsidR="00E10281" w:rsidRDefault="00F43FB6">
                <w:pPr>
                  <w:rPr>
                    <w:rFonts w:ascii="Times New Roman" w:hAnsi="Times New Roman"/>
                  </w:rPr>
                </w:pPr>
                <w:r>
                  <w:rPr>
                    <w:rFonts w:ascii="Times New Roman" w:hAnsi="Times New Roman"/>
                    <w:color w:val="000000"/>
                  </w:rPr>
                  <w:t>05.003.0015</w:t>
                </w:r>
              </w:p>
            </w:tc>
            <w:tc>
              <w:tcPr>
                <w:tcW w:w="2830" w:type="dxa"/>
              </w:tcPr>
              <w:p w14:paraId="67ACF536" w14:textId="77777777" w:rsidR="00E10281" w:rsidRDefault="00F43FB6">
                <w:pPr>
                  <w:jc w:val="center"/>
                  <w:rPr>
                    <w:rFonts w:ascii="Times New Roman" w:hAnsi="Times New Roman"/>
                    <w:color w:val="000000"/>
                  </w:rPr>
                </w:pPr>
                <w:r>
                  <w:rPr>
                    <w:rFonts w:ascii="Times New Roman" w:hAnsi="Times New Roman"/>
                  </w:rPr>
                  <w:t>dd/mm/</w:t>
                </w:r>
                <w:proofErr w:type="spellStart"/>
                <w:r>
                  <w:rPr>
                    <w:rFonts w:ascii="Times New Roman" w:hAnsi="Times New Roman"/>
                  </w:rPr>
                  <w:t>yyyy</w:t>
                </w:r>
                <w:proofErr w:type="spellEnd"/>
              </w:p>
            </w:tc>
            <w:tc>
              <w:tcPr>
                <w:tcW w:w="2830" w:type="dxa"/>
              </w:tcPr>
              <w:p w14:paraId="7147FDEB" w14:textId="77777777" w:rsidR="00E10281" w:rsidRDefault="00F43FB6">
                <w:pPr>
                  <w:jc w:val="center"/>
                  <w:rPr>
                    <w:rFonts w:ascii="Times New Roman" w:hAnsi="Times New Roman"/>
                    <w:color w:val="000000"/>
                  </w:rPr>
                </w:pPr>
                <w:r>
                  <w:rPr>
                    <w:rFonts w:ascii="Times New Roman" w:hAnsi="Times New Roman"/>
                    <w:color w:val="000000"/>
                  </w:rPr>
                  <w:t>10</w:t>
                </w:r>
              </w:p>
            </w:tc>
            <w:tc>
              <w:tcPr>
                <w:tcW w:w="2830" w:type="dxa"/>
              </w:tcPr>
              <w:p w14:paraId="71E51063" w14:textId="77777777" w:rsidR="00E10281" w:rsidRDefault="00F43FB6">
                <w:pPr>
                  <w:jc w:val="center"/>
                  <w:rPr>
                    <w:rFonts w:ascii="Times New Roman" w:hAnsi="Times New Roman"/>
                    <w:color w:val="000000"/>
                  </w:rPr>
                </w:pPr>
                <w:r>
                  <w:rPr>
                    <w:rFonts w:ascii="Times New Roman" w:hAnsi="Times New Roman"/>
                  </w:rPr>
                  <w:t xml:space="preserve">Refer to </w:t>
                </w:r>
                <w:sdt>
                  <w:sdtPr>
                    <w:tag w:val="goog_rdk_127"/>
                    <w:id w:val="-828057407"/>
                  </w:sdtPr>
                  <w:sdtEndPr/>
                  <w:sdtContent>
                    <w:r w:rsidRPr="000A3953">
                      <w:rPr>
                        <w:rFonts w:ascii="Times New Roman" w:hAnsi="Times New Roman"/>
                      </w:rPr>
                      <w:t>G00.01</w:t>
                    </w:r>
                  </w:sdtContent>
                </w:sdt>
              </w:p>
            </w:tc>
          </w:tr>
        </w:sdtContent>
      </w:sdt>
      <w:sdt>
        <w:sdtPr>
          <w:tag w:val="goog_rdk_128"/>
          <w:id w:val="565542349"/>
        </w:sdtPr>
        <w:sdtEndPr/>
        <w:sdtContent>
          <w:tr w:rsidR="00E10281" w14:paraId="0CB7FD70" w14:textId="77777777" w:rsidTr="005808B8">
            <w:trPr>
              <w:trHeight w:val="146"/>
            </w:trPr>
            <w:tc>
              <w:tcPr>
                <w:tcW w:w="2830" w:type="dxa"/>
                <w:vAlign w:val="center"/>
              </w:tcPr>
              <w:p w14:paraId="0D0E2EDC" w14:textId="77777777" w:rsidR="00E10281" w:rsidRDefault="00F43FB6">
                <w:pPr>
                  <w:rPr>
                    <w:rFonts w:ascii="Times New Roman" w:hAnsi="Times New Roman"/>
                  </w:rPr>
                </w:pPr>
                <w:r>
                  <w:rPr>
                    <w:rFonts w:ascii="Times New Roman" w:hAnsi="Times New Roman"/>
                    <w:color w:val="000000"/>
                  </w:rPr>
                  <w:t>Reason for visit</w:t>
                </w:r>
              </w:p>
            </w:tc>
            <w:tc>
              <w:tcPr>
                <w:tcW w:w="2830" w:type="dxa"/>
                <w:vAlign w:val="center"/>
              </w:tcPr>
              <w:p w14:paraId="74285482" w14:textId="77777777" w:rsidR="00E10281" w:rsidRDefault="00F43FB6">
                <w:pPr>
                  <w:rPr>
                    <w:rFonts w:ascii="Times New Roman" w:hAnsi="Times New Roman"/>
                  </w:rPr>
                </w:pPr>
                <w:r>
                  <w:rPr>
                    <w:rFonts w:ascii="Times New Roman" w:hAnsi="Times New Roman"/>
                    <w:color w:val="000000"/>
                  </w:rPr>
                  <w:t>05.003.0016</w:t>
                </w:r>
              </w:p>
            </w:tc>
            <w:tc>
              <w:tcPr>
                <w:tcW w:w="2830" w:type="dxa"/>
              </w:tcPr>
              <w:p w14:paraId="4A3EEDF8" w14:textId="77777777" w:rsidR="00E10281" w:rsidRDefault="00F43FB6">
                <w:pPr>
                  <w:jc w:val="center"/>
                  <w:rPr>
                    <w:rFonts w:ascii="Times New Roman" w:hAnsi="Times New Roman"/>
                    <w:color w:val="000000"/>
                  </w:rPr>
                </w:pPr>
                <w:r>
                  <w:rPr>
                    <w:rFonts w:ascii="Times New Roman" w:hAnsi="Times New Roman"/>
                    <w:color w:val="000000"/>
                  </w:rPr>
                  <w:t>Varchar</w:t>
                </w:r>
              </w:p>
            </w:tc>
            <w:tc>
              <w:tcPr>
                <w:tcW w:w="2830" w:type="dxa"/>
              </w:tcPr>
              <w:p w14:paraId="6B3C2EEA" w14:textId="77777777" w:rsidR="00E10281" w:rsidRDefault="00F43FB6">
                <w:pPr>
                  <w:jc w:val="center"/>
                  <w:rPr>
                    <w:rFonts w:ascii="Times New Roman" w:hAnsi="Times New Roman"/>
                    <w:color w:val="000000"/>
                  </w:rPr>
                </w:pPr>
                <w:r>
                  <w:rPr>
                    <w:rFonts w:ascii="Times New Roman" w:hAnsi="Times New Roman"/>
                    <w:color w:val="000000"/>
                  </w:rPr>
                  <w:t>99</w:t>
                </w:r>
              </w:p>
            </w:tc>
            <w:tc>
              <w:tcPr>
                <w:tcW w:w="2830" w:type="dxa"/>
              </w:tcPr>
              <w:p w14:paraId="7EE0AF74" w14:textId="77777777" w:rsidR="00E10281" w:rsidRDefault="00E10281">
                <w:pPr>
                  <w:jc w:val="center"/>
                  <w:rPr>
                    <w:rFonts w:ascii="Times New Roman" w:hAnsi="Times New Roman"/>
                    <w:color w:val="000000"/>
                  </w:rPr>
                </w:pPr>
              </w:p>
            </w:tc>
          </w:tr>
        </w:sdtContent>
      </w:sdt>
      <w:sdt>
        <w:sdtPr>
          <w:tag w:val="goog_rdk_129"/>
          <w:id w:val="-2066012749"/>
        </w:sdtPr>
        <w:sdtEndPr/>
        <w:sdtContent>
          <w:tr w:rsidR="00E10281" w14:paraId="1B4A1B44" w14:textId="77777777" w:rsidTr="005808B8">
            <w:trPr>
              <w:trHeight w:val="146"/>
            </w:trPr>
            <w:tc>
              <w:tcPr>
                <w:tcW w:w="2830" w:type="dxa"/>
                <w:vAlign w:val="center"/>
              </w:tcPr>
              <w:p w14:paraId="098274C1" w14:textId="77777777" w:rsidR="00E10281" w:rsidRDefault="00F43FB6">
                <w:pPr>
                  <w:rPr>
                    <w:rFonts w:ascii="Times New Roman" w:hAnsi="Times New Roman"/>
                  </w:rPr>
                </w:pPr>
                <w:r>
                  <w:rPr>
                    <w:rFonts w:ascii="Times New Roman" w:hAnsi="Times New Roman"/>
                    <w:color w:val="000000"/>
                  </w:rPr>
                  <w:t>Pregnancy indicator</w:t>
                </w:r>
              </w:p>
            </w:tc>
            <w:tc>
              <w:tcPr>
                <w:tcW w:w="2830" w:type="dxa"/>
                <w:vAlign w:val="center"/>
              </w:tcPr>
              <w:p w14:paraId="6CC5B307" w14:textId="77777777" w:rsidR="00E10281" w:rsidRDefault="00F43FB6">
                <w:pPr>
                  <w:rPr>
                    <w:rFonts w:ascii="Times New Roman" w:hAnsi="Times New Roman"/>
                  </w:rPr>
                </w:pPr>
                <w:r>
                  <w:rPr>
                    <w:rFonts w:ascii="Times New Roman" w:hAnsi="Times New Roman"/>
                    <w:color w:val="000000"/>
                  </w:rPr>
                  <w:t>05.003.0017</w:t>
                </w:r>
              </w:p>
            </w:tc>
            <w:tc>
              <w:tcPr>
                <w:tcW w:w="2830" w:type="dxa"/>
              </w:tcPr>
              <w:p w14:paraId="7772061B" w14:textId="77777777" w:rsidR="00E10281" w:rsidRDefault="00F43FB6">
                <w:pPr>
                  <w:jc w:val="center"/>
                  <w:rPr>
                    <w:rFonts w:ascii="Times New Roman" w:hAnsi="Times New Roman"/>
                    <w:color w:val="000000"/>
                  </w:rPr>
                </w:pPr>
                <w:r>
                  <w:rPr>
                    <w:rFonts w:ascii="Times New Roman" w:hAnsi="Times New Roman"/>
                    <w:color w:val="000000"/>
                  </w:rPr>
                  <w:t>Integer</w:t>
                </w:r>
              </w:p>
            </w:tc>
            <w:tc>
              <w:tcPr>
                <w:tcW w:w="2830" w:type="dxa"/>
              </w:tcPr>
              <w:p w14:paraId="6C612FAB" w14:textId="77777777" w:rsidR="00E10281" w:rsidRDefault="00F43FB6">
                <w:pPr>
                  <w:jc w:val="center"/>
                  <w:rPr>
                    <w:rFonts w:ascii="Times New Roman" w:hAnsi="Times New Roman"/>
                    <w:color w:val="000000"/>
                  </w:rPr>
                </w:pPr>
                <w:r>
                  <w:rPr>
                    <w:rFonts w:ascii="Times New Roman" w:hAnsi="Times New Roman"/>
                    <w:color w:val="000000"/>
                  </w:rPr>
                  <w:t>1</w:t>
                </w:r>
              </w:p>
            </w:tc>
            <w:tc>
              <w:tcPr>
                <w:tcW w:w="2830" w:type="dxa"/>
              </w:tcPr>
              <w:p w14:paraId="676EA8AE" w14:textId="77777777" w:rsidR="00E10281" w:rsidRDefault="00E10281">
                <w:pPr>
                  <w:jc w:val="center"/>
                  <w:rPr>
                    <w:rFonts w:ascii="Times New Roman" w:hAnsi="Times New Roman"/>
                    <w:color w:val="000000"/>
                  </w:rPr>
                </w:pPr>
              </w:p>
            </w:tc>
          </w:tr>
        </w:sdtContent>
      </w:sdt>
      <w:sdt>
        <w:sdtPr>
          <w:tag w:val="goog_rdk_130"/>
          <w:id w:val="-2022922095"/>
        </w:sdtPr>
        <w:sdtEndPr/>
        <w:sdtContent>
          <w:tr w:rsidR="00E10281" w14:paraId="4C3E554A" w14:textId="77777777" w:rsidTr="005808B8">
            <w:trPr>
              <w:trHeight w:val="146"/>
            </w:trPr>
            <w:tc>
              <w:tcPr>
                <w:tcW w:w="2830" w:type="dxa"/>
                <w:vAlign w:val="center"/>
              </w:tcPr>
              <w:p w14:paraId="0504C371" w14:textId="77777777" w:rsidR="00E10281" w:rsidRDefault="00F43FB6">
                <w:pPr>
                  <w:rPr>
                    <w:rFonts w:ascii="Times New Roman" w:hAnsi="Times New Roman"/>
                  </w:rPr>
                </w:pPr>
                <w:r>
                  <w:rPr>
                    <w:rFonts w:ascii="Times New Roman" w:hAnsi="Times New Roman"/>
                    <w:color w:val="000000"/>
                  </w:rPr>
                  <w:t>Duration of pregnancy</w:t>
                </w:r>
              </w:p>
            </w:tc>
            <w:tc>
              <w:tcPr>
                <w:tcW w:w="2830" w:type="dxa"/>
                <w:vAlign w:val="center"/>
              </w:tcPr>
              <w:p w14:paraId="22CA8152" w14:textId="77777777" w:rsidR="00E10281" w:rsidRDefault="00F43FB6">
                <w:pPr>
                  <w:rPr>
                    <w:rFonts w:ascii="Times New Roman" w:hAnsi="Times New Roman"/>
                  </w:rPr>
                </w:pPr>
                <w:r>
                  <w:rPr>
                    <w:rFonts w:ascii="Times New Roman" w:hAnsi="Times New Roman"/>
                    <w:color w:val="000000"/>
                  </w:rPr>
                  <w:t>05.003.0018</w:t>
                </w:r>
              </w:p>
            </w:tc>
            <w:tc>
              <w:tcPr>
                <w:tcW w:w="2830" w:type="dxa"/>
              </w:tcPr>
              <w:p w14:paraId="4DCFF444" w14:textId="77777777" w:rsidR="00E10281" w:rsidRDefault="00F43FB6">
                <w:pPr>
                  <w:jc w:val="center"/>
                  <w:rPr>
                    <w:rFonts w:ascii="Times New Roman" w:hAnsi="Times New Roman"/>
                    <w:color w:val="000000"/>
                  </w:rPr>
                </w:pPr>
                <w:r>
                  <w:rPr>
                    <w:rFonts w:ascii="Times New Roman" w:hAnsi="Times New Roman"/>
                    <w:color w:val="000000"/>
                  </w:rPr>
                  <w:t>Integer</w:t>
                </w:r>
              </w:p>
            </w:tc>
            <w:tc>
              <w:tcPr>
                <w:tcW w:w="2830" w:type="dxa"/>
              </w:tcPr>
              <w:p w14:paraId="3DDAA780" w14:textId="77777777" w:rsidR="00E10281" w:rsidRDefault="00F43FB6">
                <w:pPr>
                  <w:jc w:val="center"/>
                  <w:rPr>
                    <w:rFonts w:ascii="Times New Roman" w:hAnsi="Times New Roman"/>
                    <w:color w:val="000000"/>
                  </w:rPr>
                </w:pPr>
                <w:r>
                  <w:rPr>
                    <w:rFonts w:ascii="Times New Roman" w:hAnsi="Times New Roman"/>
                    <w:color w:val="000000"/>
                  </w:rPr>
                  <w:t>2</w:t>
                </w:r>
              </w:p>
            </w:tc>
            <w:tc>
              <w:tcPr>
                <w:tcW w:w="2830" w:type="dxa"/>
              </w:tcPr>
              <w:p w14:paraId="0858A854" w14:textId="77777777" w:rsidR="00E10281" w:rsidRDefault="00E10281">
                <w:pPr>
                  <w:jc w:val="center"/>
                  <w:rPr>
                    <w:rFonts w:ascii="Times New Roman" w:hAnsi="Times New Roman"/>
                    <w:color w:val="000000"/>
                  </w:rPr>
                </w:pPr>
              </w:p>
            </w:tc>
          </w:tr>
        </w:sdtContent>
      </w:sdt>
    </w:tbl>
    <w:p w14:paraId="0E5AC942" w14:textId="77777777" w:rsidR="00E10281" w:rsidRDefault="00F43FB6">
      <w:pPr>
        <w:numPr>
          <w:ilvl w:val="2"/>
          <w:numId w:val="10"/>
        </w:numPr>
        <w:pBdr>
          <w:top w:val="nil"/>
          <w:left w:val="nil"/>
          <w:bottom w:val="nil"/>
          <w:right w:val="nil"/>
          <w:between w:val="nil"/>
        </w:pBdr>
        <w:spacing w:before="240" w:after="160"/>
        <w:rPr>
          <w:rFonts w:ascii="Times New Roman" w:hAnsi="Times New Roman"/>
          <w:b/>
          <w:color w:val="000000"/>
        </w:rPr>
      </w:pPr>
      <w:r>
        <w:rPr>
          <w:rFonts w:ascii="Times New Roman" w:hAnsi="Times New Roman"/>
          <w:b/>
          <w:color w:val="000000"/>
        </w:rPr>
        <w:t>Entity: Employee</w:t>
      </w:r>
    </w:p>
    <w:tbl>
      <w:tblPr>
        <w:tblStyle w:val="a4"/>
        <w:tblW w:w="141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27"/>
        <w:gridCol w:w="2827"/>
        <w:gridCol w:w="2827"/>
        <w:gridCol w:w="2827"/>
        <w:gridCol w:w="2827"/>
      </w:tblGrid>
      <w:sdt>
        <w:sdtPr>
          <w:tag w:val="goog_rdk_131"/>
          <w:id w:val="769358085"/>
        </w:sdtPr>
        <w:sdtEndPr/>
        <w:sdtContent>
          <w:tr w:rsidR="00E10281" w14:paraId="6A0C01DB" w14:textId="77777777" w:rsidTr="005808B8">
            <w:trPr>
              <w:trHeight w:val="185"/>
            </w:trPr>
            <w:tc>
              <w:tcPr>
                <w:tcW w:w="2827" w:type="dxa"/>
              </w:tcPr>
              <w:p w14:paraId="4BE7A67E" w14:textId="77777777" w:rsidR="00E10281" w:rsidRDefault="00F43FB6">
                <w:pPr>
                  <w:jc w:val="center"/>
                  <w:rPr>
                    <w:rFonts w:ascii="Times New Roman" w:hAnsi="Times New Roman"/>
                    <w:b/>
                  </w:rPr>
                </w:pPr>
                <w:r>
                  <w:rPr>
                    <w:rFonts w:ascii="Times New Roman" w:hAnsi="Times New Roman"/>
                    <w:b/>
                  </w:rPr>
                  <w:t>Data Elements</w:t>
                </w:r>
              </w:p>
            </w:tc>
            <w:tc>
              <w:tcPr>
                <w:tcW w:w="2827" w:type="dxa"/>
              </w:tcPr>
              <w:p w14:paraId="10EB0E7C" w14:textId="77777777" w:rsidR="00E10281" w:rsidRDefault="00F43FB6">
                <w:pPr>
                  <w:jc w:val="center"/>
                  <w:rPr>
                    <w:rFonts w:ascii="Times New Roman" w:hAnsi="Times New Roman"/>
                    <w:b/>
                  </w:rPr>
                </w:pPr>
                <w:r>
                  <w:rPr>
                    <w:rFonts w:ascii="Times New Roman" w:hAnsi="Times New Roman"/>
                    <w:b/>
                  </w:rPr>
                  <w:t>MDDS Codes</w:t>
                </w:r>
              </w:p>
            </w:tc>
            <w:tc>
              <w:tcPr>
                <w:tcW w:w="2827" w:type="dxa"/>
              </w:tcPr>
              <w:p w14:paraId="2497754E" w14:textId="77777777" w:rsidR="00E10281" w:rsidRDefault="00F43FB6">
                <w:pPr>
                  <w:jc w:val="center"/>
                  <w:rPr>
                    <w:rFonts w:ascii="Times New Roman" w:hAnsi="Times New Roman"/>
                    <w:b/>
                  </w:rPr>
                </w:pPr>
                <w:r>
                  <w:rPr>
                    <w:rFonts w:ascii="Times New Roman" w:hAnsi="Times New Roman"/>
                    <w:b/>
                  </w:rPr>
                  <w:t>Data Format</w:t>
                </w:r>
              </w:p>
            </w:tc>
            <w:tc>
              <w:tcPr>
                <w:tcW w:w="2827" w:type="dxa"/>
              </w:tcPr>
              <w:p w14:paraId="617BE509" w14:textId="77777777" w:rsidR="00E10281" w:rsidRDefault="00F43FB6">
                <w:pPr>
                  <w:jc w:val="center"/>
                  <w:rPr>
                    <w:rFonts w:ascii="Times New Roman" w:hAnsi="Times New Roman"/>
                    <w:b/>
                  </w:rPr>
                </w:pPr>
                <w:r>
                  <w:rPr>
                    <w:rFonts w:ascii="Times New Roman" w:hAnsi="Times New Roman"/>
                    <w:b/>
                  </w:rPr>
                  <w:t>Maximum Size</w:t>
                </w:r>
              </w:p>
            </w:tc>
            <w:tc>
              <w:tcPr>
                <w:tcW w:w="2827" w:type="dxa"/>
              </w:tcPr>
              <w:p w14:paraId="690E70D8" w14:textId="77777777" w:rsidR="00E10281" w:rsidRDefault="00F43FB6">
                <w:pPr>
                  <w:jc w:val="center"/>
                  <w:rPr>
                    <w:rFonts w:ascii="Times New Roman" w:hAnsi="Times New Roman"/>
                    <w:b/>
                  </w:rPr>
                </w:pPr>
                <w:r>
                  <w:rPr>
                    <w:rFonts w:ascii="Times New Roman" w:hAnsi="Times New Roman"/>
                    <w:b/>
                  </w:rPr>
                  <w:t>Code Directory</w:t>
                </w:r>
              </w:p>
            </w:tc>
          </w:tr>
        </w:sdtContent>
      </w:sdt>
      <w:sdt>
        <w:sdtPr>
          <w:tag w:val="goog_rdk_132"/>
          <w:id w:val="325554242"/>
        </w:sdtPr>
        <w:sdtEndPr/>
        <w:sdtContent>
          <w:tr w:rsidR="00E10281" w14:paraId="4B6BDCB4" w14:textId="77777777" w:rsidTr="005808B8">
            <w:trPr>
              <w:trHeight w:val="185"/>
            </w:trPr>
            <w:tc>
              <w:tcPr>
                <w:tcW w:w="2827" w:type="dxa"/>
              </w:tcPr>
              <w:p w14:paraId="69B02445" w14:textId="77777777" w:rsidR="00E10281" w:rsidRDefault="00E10281">
                <w:pPr>
                  <w:rPr>
                    <w:rFonts w:ascii="Times New Roman" w:hAnsi="Times New Roman"/>
                    <w:b/>
                    <w:i/>
                  </w:rPr>
                </w:pPr>
              </w:p>
            </w:tc>
            <w:tc>
              <w:tcPr>
                <w:tcW w:w="2827" w:type="dxa"/>
              </w:tcPr>
              <w:p w14:paraId="256C529F" w14:textId="77777777" w:rsidR="00E10281" w:rsidRDefault="00E10281">
                <w:pPr>
                  <w:rPr>
                    <w:rFonts w:ascii="Times New Roman" w:hAnsi="Times New Roman"/>
                    <w:b/>
                    <w:i/>
                  </w:rPr>
                </w:pPr>
              </w:p>
            </w:tc>
            <w:tc>
              <w:tcPr>
                <w:tcW w:w="2827" w:type="dxa"/>
              </w:tcPr>
              <w:p w14:paraId="47AA5249" w14:textId="77777777" w:rsidR="00E10281" w:rsidRDefault="00E10281">
                <w:pPr>
                  <w:jc w:val="center"/>
                  <w:rPr>
                    <w:rFonts w:ascii="Times New Roman" w:hAnsi="Times New Roman"/>
                    <w:b/>
                  </w:rPr>
                </w:pPr>
              </w:p>
            </w:tc>
            <w:tc>
              <w:tcPr>
                <w:tcW w:w="2827" w:type="dxa"/>
              </w:tcPr>
              <w:p w14:paraId="6C23A105" w14:textId="77777777" w:rsidR="00E10281" w:rsidRDefault="00E10281">
                <w:pPr>
                  <w:jc w:val="center"/>
                  <w:rPr>
                    <w:rFonts w:ascii="Times New Roman" w:hAnsi="Times New Roman"/>
                    <w:b/>
                  </w:rPr>
                </w:pPr>
              </w:p>
            </w:tc>
            <w:tc>
              <w:tcPr>
                <w:tcW w:w="2827" w:type="dxa"/>
              </w:tcPr>
              <w:p w14:paraId="2DE5293D" w14:textId="77777777" w:rsidR="00E10281" w:rsidRDefault="00E10281">
                <w:pPr>
                  <w:jc w:val="center"/>
                  <w:rPr>
                    <w:rFonts w:ascii="Times New Roman" w:hAnsi="Times New Roman"/>
                    <w:b/>
                  </w:rPr>
                </w:pPr>
              </w:p>
            </w:tc>
          </w:tr>
        </w:sdtContent>
      </w:sdt>
      <w:sdt>
        <w:sdtPr>
          <w:tag w:val="goog_rdk_133"/>
          <w:id w:val="-1812477535"/>
        </w:sdtPr>
        <w:sdtEndPr/>
        <w:sdtContent>
          <w:tr w:rsidR="00E10281" w14:paraId="3DFD2646" w14:textId="77777777" w:rsidTr="005808B8">
            <w:trPr>
              <w:trHeight w:val="185"/>
            </w:trPr>
            <w:tc>
              <w:tcPr>
                <w:tcW w:w="2827" w:type="dxa"/>
                <w:shd w:val="clear" w:color="auto" w:fill="auto"/>
                <w:vAlign w:val="center"/>
              </w:tcPr>
              <w:p w14:paraId="03FED38A" w14:textId="77777777" w:rsidR="00E10281" w:rsidRDefault="00F43FB6">
                <w:pPr>
                  <w:rPr>
                    <w:rFonts w:ascii="Times New Roman" w:hAnsi="Times New Roman"/>
                  </w:rPr>
                </w:pPr>
                <w:r>
                  <w:rPr>
                    <w:rFonts w:ascii="Times New Roman" w:hAnsi="Times New Roman"/>
                    <w:color w:val="000000"/>
                  </w:rPr>
                  <w:t>Employee Name</w:t>
                </w:r>
              </w:p>
            </w:tc>
            <w:tc>
              <w:tcPr>
                <w:tcW w:w="2827" w:type="dxa"/>
                <w:vAlign w:val="center"/>
              </w:tcPr>
              <w:p w14:paraId="6206090E" w14:textId="77777777" w:rsidR="00E10281" w:rsidRDefault="00F43FB6">
                <w:pPr>
                  <w:rPr>
                    <w:rFonts w:ascii="Times New Roman" w:hAnsi="Times New Roman"/>
                  </w:rPr>
                </w:pPr>
                <w:r>
                  <w:rPr>
                    <w:rFonts w:ascii="Times New Roman" w:hAnsi="Times New Roman"/>
                    <w:color w:val="000000"/>
                  </w:rPr>
                  <w:t>05.004.0001</w:t>
                </w:r>
              </w:p>
            </w:tc>
            <w:tc>
              <w:tcPr>
                <w:tcW w:w="2827" w:type="dxa"/>
              </w:tcPr>
              <w:p w14:paraId="1C965992" w14:textId="77777777" w:rsidR="00E10281" w:rsidRDefault="00E10281">
                <w:pPr>
                  <w:jc w:val="center"/>
                  <w:rPr>
                    <w:rFonts w:ascii="Times New Roman" w:hAnsi="Times New Roman"/>
                    <w:color w:val="000000"/>
                  </w:rPr>
                </w:pPr>
              </w:p>
            </w:tc>
            <w:tc>
              <w:tcPr>
                <w:tcW w:w="2827" w:type="dxa"/>
              </w:tcPr>
              <w:p w14:paraId="4EF6F6B4" w14:textId="77777777" w:rsidR="00E10281" w:rsidRDefault="00E10281">
                <w:pPr>
                  <w:rPr>
                    <w:rFonts w:ascii="Times New Roman" w:hAnsi="Times New Roman"/>
                    <w:color w:val="000000"/>
                  </w:rPr>
                </w:pPr>
              </w:p>
            </w:tc>
            <w:tc>
              <w:tcPr>
                <w:tcW w:w="2827" w:type="dxa"/>
              </w:tcPr>
              <w:p w14:paraId="736327DC" w14:textId="77777777" w:rsidR="00E10281" w:rsidRDefault="00F43FB6">
                <w:pPr>
                  <w:jc w:val="center"/>
                  <w:rPr>
                    <w:rFonts w:ascii="Times New Roman" w:hAnsi="Times New Roman"/>
                    <w:color w:val="000000"/>
                  </w:rPr>
                </w:pPr>
                <w:r>
                  <w:rPr>
                    <w:rFonts w:ascii="Times New Roman" w:hAnsi="Times New Roman"/>
                  </w:rPr>
                  <w:t>Refer to G01.02</w:t>
                </w:r>
              </w:p>
            </w:tc>
          </w:tr>
        </w:sdtContent>
      </w:sdt>
      <w:sdt>
        <w:sdtPr>
          <w:tag w:val="goog_rdk_134"/>
          <w:id w:val="-2070109012"/>
        </w:sdtPr>
        <w:sdtEndPr/>
        <w:sdtContent>
          <w:tr w:rsidR="00E10281" w14:paraId="1F833FC4" w14:textId="77777777" w:rsidTr="005808B8">
            <w:trPr>
              <w:trHeight w:val="185"/>
            </w:trPr>
            <w:tc>
              <w:tcPr>
                <w:tcW w:w="2827" w:type="dxa"/>
                <w:shd w:val="clear" w:color="auto" w:fill="auto"/>
                <w:vAlign w:val="center"/>
              </w:tcPr>
              <w:p w14:paraId="33B20EF1" w14:textId="77777777" w:rsidR="00E10281" w:rsidRDefault="00F43FB6">
                <w:pPr>
                  <w:rPr>
                    <w:rFonts w:ascii="Times New Roman" w:hAnsi="Times New Roman"/>
                  </w:rPr>
                </w:pPr>
                <w:r>
                  <w:rPr>
                    <w:rFonts w:ascii="Times New Roman" w:hAnsi="Times New Roman"/>
                    <w:color w:val="000000"/>
                  </w:rPr>
                  <w:t>Employee Gender Code</w:t>
                </w:r>
              </w:p>
            </w:tc>
            <w:tc>
              <w:tcPr>
                <w:tcW w:w="2827" w:type="dxa"/>
                <w:vAlign w:val="center"/>
              </w:tcPr>
              <w:p w14:paraId="50F40047" w14:textId="77777777" w:rsidR="00E10281" w:rsidRDefault="00F43FB6">
                <w:pPr>
                  <w:rPr>
                    <w:rFonts w:ascii="Times New Roman" w:hAnsi="Times New Roman"/>
                  </w:rPr>
                </w:pPr>
                <w:r>
                  <w:rPr>
                    <w:rFonts w:ascii="Times New Roman" w:hAnsi="Times New Roman"/>
                    <w:color w:val="000000"/>
                  </w:rPr>
                  <w:t>05.004.0003</w:t>
                </w:r>
              </w:p>
            </w:tc>
            <w:tc>
              <w:tcPr>
                <w:tcW w:w="2827" w:type="dxa"/>
              </w:tcPr>
              <w:p w14:paraId="3BBB7DA2" w14:textId="77777777" w:rsidR="00E10281" w:rsidRDefault="008D6705">
                <w:pPr>
                  <w:jc w:val="center"/>
                  <w:rPr>
                    <w:rFonts w:ascii="Times New Roman" w:hAnsi="Times New Roman"/>
                    <w:color w:val="000000"/>
                  </w:rPr>
                </w:pPr>
                <w:sdt>
                  <w:sdtPr>
                    <w:tag w:val="goog_rdk_136"/>
                    <w:id w:val="-1926572745"/>
                  </w:sdtPr>
                  <w:sdtEndPr/>
                  <w:sdtContent>
                    <w:r w:rsidR="00F43FB6">
                      <w:rPr>
                        <w:rFonts w:ascii="Times New Roman" w:hAnsi="Times New Roman"/>
                        <w:color w:val="000000"/>
                      </w:rPr>
                      <w:t>Char</w:t>
                    </w:r>
                  </w:sdtContent>
                </w:sdt>
              </w:p>
            </w:tc>
            <w:tc>
              <w:tcPr>
                <w:tcW w:w="2827" w:type="dxa"/>
              </w:tcPr>
              <w:p w14:paraId="22CF8187" w14:textId="77777777" w:rsidR="00E10281" w:rsidRDefault="008D6705">
                <w:pPr>
                  <w:jc w:val="center"/>
                  <w:rPr>
                    <w:rFonts w:ascii="Times New Roman" w:hAnsi="Times New Roman"/>
                    <w:color w:val="000000"/>
                  </w:rPr>
                </w:pPr>
                <w:sdt>
                  <w:sdtPr>
                    <w:tag w:val="goog_rdk_138"/>
                    <w:id w:val="348837912"/>
                  </w:sdtPr>
                  <w:sdtEndPr/>
                  <w:sdtContent>
                    <w:r w:rsidR="00F43FB6">
                      <w:rPr>
                        <w:rFonts w:ascii="Times New Roman" w:hAnsi="Times New Roman"/>
                        <w:color w:val="000000"/>
                      </w:rPr>
                      <w:t>1</w:t>
                    </w:r>
                  </w:sdtContent>
                </w:sdt>
              </w:p>
            </w:tc>
            <w:tc>
              <w:tcPr>
                <w:tcW w:w="2827" w:type="dxa"/>
              </w:tcPr>
              <w:p w14:paraId="0DA8CB13" w14:textId="77777777" w:rsidR="00E10281" w:rsidRDefault="00E10281">
                <w:pPr>
                  <w:jc w:val="center"/>
                  <w:rPr>
                    <w:rFonts w:ascii="Times New Roman" w:hAnsi="Times New Roman"/>
                    <w:color w:val="000000"/>
                  </w:rPr>
                </w:pPr>
              </w:p>
            </w:tc>
          </w:tr>
        </w:sdtContent>
      </w:sdt>
      <w:sdt>
        <w:sdtPr>
          <w:tag w:val="goog_rdk_139"/>
          <w:id w:val="203068480"/>
        </w:sdtPr>
        <w:sdtEndPr/>
        <w:sdtContent>
          <w:tr w:rsidR="00E10281" w14:paraId="5CB8DCC7" w14:textId="77777777" w:rsidTr="005808B8">
            <w:trPr>
              <w:trHeight w:val="185"/>
            </w:trPr>
            <w:tc>
              <w:tcPr>
                <w:tcW w:w="2827" w:type="dxa"/>
                <w:shd w:val="clear" w:color="auto" w:fill="auto"/>
                <w:vAlign w:val="center"/>
              </w:tcPr>
              <w:p w14:paraId="09320DF6" w14:textId="77777777" w:rsidR="00E10281" w:rsidRDefault="00F43FB6">
                <w:pPr>
                  <w:rPr>
                    <w:rFonts w:ascii="Times New Roman" w:hAnsi="Times New Roman"/>
                  </w:rPr>
                </w:pPr>
                <w:r>
                  <w:rPr>
                    <w:rFonts w:ascii="Times New Roman" w:hAnsi="Times New Roman"/>
                    <w:color w:val="000000"/>
                  </w:rPr>
                  <w:t>Employee Telephone Number</w:t>
                </w:r>
              </w:p>
            </w:tc>
            <w:tc>
              <w:tcPr>
                <w:tcW w:w="2827" w:type="dxa"/>
                <w:vAlign w:val="center"/>
              </w:tcPr>
              <w:p w14:paraId="604E3BFB" w14:textId="77777777" w:rsidR="00E10281" w:rsidRDefault="00F43FB6">
                <w:pPr>
                  <w:rPr>
                    <w:rFonts w:ascii="Times New Roman" w:hAnsi="Times New Roman"/>
                  </w:rPr>
                </w:pPr>
                <w:r>
                  <w:rPr>
                    <w:rFonts w:ascii="Times New Roman" w:hAnsi="Times New Roman"/>
                    <w:color w:val="000000"/>
                  </w:rPr>
                  <w:t>05.004.0006</w:t>
                </w:r>
              </w:p>
            </w:tc>
            <w:tc>
              <w:tcPr>
                <w:tcW w:w="2827" w:type="dxa"/>
              </w:tcPr>
              <w:p w14:paraId="345FED11" w14:textId="77777777" w:rsidR="00E10281" w:rsidRDefault="008D6705">
                <w:pPr>
                  <w:jc w:val="center"/>
                  <w:rPr>
                    <w:rFonts w:ascii="Times New Roman" w:hAnsi="Times New Roman"/>
                    <w:color w:val="000000"/>
                  </w:rPr>
                </w:pPr>
                <w:sdt>
                  <w:sdtPr>
                    <w:tag w:val="goog_rdk_141"/>
                    <w:id w:val="-892501808"/>
                  </w:sdtPr>
                  <w:sdtEndPr/>
                  <w:sdtContent>
                    <w:r w:rsidR="00F43FB6">
                      <w:rPr>
                        <w:rFonts w:ascii="Times New Roman" w:hAnsi="Times New Roman"/>
                        <w:color w:val="000000"/>
                      </w:rPr>
                      <w:t>Varchar</w:t>
                    </w:r>
                  </w:sdtContent>
                </w:sdt>
              </w:p>
            </w:tc>
            <w:tc>
              <w:tcPr>
                <w:tcW w:w="2827" w:type="dxa"/>
              </w:tcPr>
              <w:p w14:paraId="5F1679B1" w14:textId="77777777" w:rsidR="00E10281" w:rsidRDefault="008D6705">
                <w:pPr>
                  <w:jc w:val="center"/>
                  <w:rPr>
                    <w:rFonts w:ascii="Times New Roman" w:hAnsi="Times New Roman"/>
                    <w:color w:val="000000"/>
                  </w:rPr>
                </w:pPr>
                <w:sdt>
                  <w:sdtPr>
                    <w:tag w:val="goog_rdk_143"/>
                    <w:id w:val="4171847"/>
                  </w:sdtPr>
                  <w:sdtEndPr/>
                  <w:sdtContent>
                    <w:r w:rsidR="00F43FB6">
                      <w:rPr>
                        <w:rFonts w:ascii="Times New Roman" w:hAnsi="Times New Roman"/>
                        <w:color w:val="000000"/>
                      </w:rPr>
                      <w:t>8</w:t>
                    </w:r>
                  </w:sdtContent>
                </w:sdt>
              </w:p>
            </w:tc>
            <w:tc>
              <w:tcPr>
                <w:tcW w:w="2827" w:type="dxa"/>
              </w:tcPr>
              <w:p w14:paraId="7C47774E" w14:textId="77777777" w:rsidR="00E10281" w:rsidRDefault="00F43FB6">
                <w:pPr>
                  <w:jc w:val="center"/>
                  <w:rPr>
                    <w:rFonts w:ascii="Times New Roman" w:hAnsi="Times New Roman"/>
                    <w:color w:val="000000"/>
                  </w:rPr>
                </w:pPr>
                <w:r>
                  <w:rPr>
                    <w:rFonts w:ascii="Times New Roman" w:hAnsi="Times New Roman"/>
                  </w:rPr>
                  <w:t>Refer to G00.06- 01-05</w:t>
                </w:r>
              </w:p>
            </w:tc>
          </w:tr>
        </w:sdtContent>
      </w:sdt>
      <w:sdt>
        <w:sdtPr>
          <w:tag w:val="goog_rdk_144"/>
          <w:id w:val="589511664"/>
        </w:sdtPr>
        <w:sdtEndPr/>
        <w:sdtContent>
          <w:tr w:rsidR="00E10281" w14:paraId="29C8D01C" w14:textId="77777777" w:rsidTr="005808B8">
            <w:trPr>
              <w:trHeight w:val="185"/>
            </w:trPr>
            <w:tc>
              <w:tcPr>
                <w:tcW w:w="2827" w:type="dxa"/>
                <w:shd w:val="clear" w:color="auto" w:fill="auto"/>
                <w:vAlign w:val="center"/>
              </w:tcPr>
              <w:p w14:paraId="3AFA986F" w14:textId="77777777" w:rsidR="00E10281" w:rsidRDefault="00F43FB6">
                <w:pPr>
                  <w:rPr>
                    <w:rFonts w:ascii="Times New Roman" w:hAnsi="Times New Roman"/>
                  </w:rPr>
                </w:pPr>
                <w:r>
                  <w:rPr>
                    <w:rFonts w:ascii="Times New Roman" w:hAnsi="Times New Roman"/>
                    <w:color w:val="000000"/>
                  </w:rPr>
                  <w:t>Employee Mobile Number</w:t>
                </w:r>
              </w:p>
            </w:tc>
            <w:tc>
              <w:tcPr>
                <w:tcW w:w="2827" w:type="dxa"/>
                <w:vAlign w:val="center"/>
              </w:tcPr>
              <w:p w14:paraId="3AB6A182" w14:textId="77777777" w:rsidR="00E10281" w:rsidRDefault="00F43FB6">
                <w:pPr>
                  <w:rPr>
                    <w:rFonts w:ascii="Times New Roman" w:hAnsi="Times New Roman"/>
                  </w:rPr>
                </w:pPr>
                <w:r>
                  <w:rPr>
                    <w:rFonts w:ascii="Times New Roman" w:hAnsi="Times New Roman"/>
                    <w:color w:val="000000"/>
                  </w:rPr>
                  <w:t>05.004.0007</w:t>
                </w:r>
              </w:p>
            </w:tc>
            <w:tc>
              <w:tcPr>
                <w:tcW w:w="2827" w:type="dxa"/>
              </w:tcPr>
              <w:p w14:paraId="0B5EC123" w14:textId="77777777" w:rsidR="00E10281" w:rsidRDefault="008D6705">
                <w:pPr>
                  <w:jc w:val="center"/>
                  <w:rPr>
                    <w:rFonts w:ascii="Times New Roman" w:hAnsi="Times New Roman"/>
                    <w:color w:val="000000"/>
                  </w:rPr>
                </w:pPr>
                <w:sdt>
                  <w:sdtPr>
                    <w:tag w:val="goog_rdk_146"/>
                    <w:id w:val="-1266066298"/>
                  </w:sdtPr>
                  <w:sdtEndPr/>
                  <w:sdtContent>
                    <w:r w:rsidR="00F43FB6">
                      <w:rPr>
                        <w:rFonts w:ascii="Times New Roman" w:hAnsi="Times New Roman"/>
                        <w:color w:val="000000"/>
                      </w:rPr>
                      <w:t>Char</w:t>
                    </w:r>
                  </w:sdtContent>
                </w:sdt>
              </w:p>
            </w:tc>
            <w:tc>
              <w:tcPr>
                <w:tcW w:w="2827" w:type="dxa"/>
              </w:tcPr>
              <w:p w14:paraId="4D240513" w14:textId="77777777" w:rsidR="00E10281" w:rsidRDefault="008D6705">
                <w:pPr>
                  <w:jc w:val="center"/>
                  <w:rPr>
                    <w:rFonts w:ascii="Times New Roman" w:hAnsi="Times New Roman"/>
                    <w:color w:val="000000"/>
                  </w:rPr>
                </w:pPr>
                <w:sdt>
                  <w:sdtPr>
                    <w:tag w:val="goog_rdk_148"/>
                    <w:id w:val="-393737139"/>
                  </w:sdtPr>
                  <w:sdtEndPr/>
                  <w:sdtContent>
                    <w:r w:rsidR="00F43FB6">
                      <w:rPr>
                        <w:rFonts w:ascii="Times New Roman" w:hAnsi="Times New Roman"/>
                        <w:color w:val="000000"/>
                      </w:rPr>
                      <w:t>10</w:t>
                    </w:r>
                  </w:sdtContent>
                </w:sdt>
              </w:p>
            </w:tc>
            <w:tc>
              <w:tcPr>
                <w:tcW w:w="2827" w:type="dxa"/>
              </w:tcPr>
              <w:p w14:paraId="79E38DEE" w14:textId="77777777" w:rsidR="00E10281" w:rsidRDefault="00F43FB6">
                <w:pPr>
                  <w:jc w:val="center"/>
                  <w:rPr>
                    <w:rFonts w:ascii="Times New Roman" w:hAnsi="Times New Roman"/>
                    <w:color w:val="000000"/>
                  </w:rPr>
                </w:pPr>
                <w:r>
                  <w:rPr>
                    <w:rFonts w:ascii="Times New Roman" w:hAnsi="Times New Roman"/>
                  </w:rPr>
                  <w:t>Refer to G00.06- 02-05</w:t>
                </w:r>
              </w:p>
            </w:tc>
          </w:tr>
        </w:sdtContent>
      </w:sdt>
      <w:sdt>
        <w:sdtPr>
          <w:tag w:val="goog_rdk_149"/>
          <w:id w:val="1317081084"/>
        </w:sdtPr>
        <w:sdtEndPr/>
        <w:sdtContent>
          <w:tr w:rsidR="00E10281" w14:paraId="4D620159" w14:textId="77777777" w:rsidTr="005808B8">
            <w:trPr>
              <w:trHeight w:val="185"/>
            </w:trPr>
            <w:tc>
              <w:tcPr>
                <w:tcW w:w="2827" w:type="dxa"/>
                <w:shd w:val="clear" w:color="auto" w:fill="auto"/>
                <w:vAlign w:val="center"/>
              </w:tcPr>
              <w:p w14:paraId="17E48456" w14:textId="77777777" w:rsidR="00E10281" w:rsidRDefault="00F43FB6">
                <w:pPr>
                  <w:rPr>
                    <w:rFonts w:ascii="Times New Roman" w:hAnsi="Times New Roman"/>
                  </w:rPr>
                </w:pPr>
                <w:r>
                  <w:rPr>
                    <w:rFonts w:ascii="Times New Roman" w:hAnsi="Times New Roman"/>
                    <w:color w:val="000000"/>
                  </w:rPr>
                  <w:t>Employee E-mail Address</w:t>
                </w:r>
              </w:p>
            </w:tc>
            <w:tc>
              <w:tcPr>
                <w:tcW w:w="2827" w:type="dxa"/>
                <w:vAlign w:val="center"/>
              </w:tcPr>
              <w:p w14:paraId="34B599A1" w14:textId="77777777" w:rsidR="00E10281" w:rsidRDefault="00F43FB6">
                <w:pPr>
                  <w:rPr>
                    <w:rFonts w:ascii="Times New Roman" w:hAnsi="Times New Roman"/>
                  </w:rPr>
                </w:pPr>
                <w:r>
                  <w:rPr>
                    <w:rFonts w:ascii="Times New Roman" w:hAnsi="Times New Roman"/>
                    <w:color w:val="000000"/>
                  </w:rPr>
                  <w:t>05.004.0008</w:t>
                </w:r>
              </w:p>
            </w:tc>
            <w:tc>
              <w:tcPr>
                <w:tcW w:w="2827" w:type="dxa"/>
              </w:tcPr>
              <w:p w14:paraId="35D38CC8" w14:textId="77777777" w:rsidR="00E10281" w:rsidRDefault="008D6705">
                <w:pPr>
                  <w:jc w:val="center"/>
                  <w:rPr>
                    <w:rFonts w:ascii="Times New Roman" w:hAnsi="Times New Roman"/>
                    <w:color w:val="000000"/>
                  </w:rPr>
                </w:pPr>
                <w:sdt>
                  <w:sdtPr>
                    <w:tag w:val="goog_rdk_151"/>
                    <w:id w:val="-1414858471"/>
                  </w:sdtPr>
                  <w:sdtEndPr/>
                  <w:sdtContent>
                    <w:r w:rsidR="00F43FB6">
                      <w:rPr>
                        <w:rFonts w:ascii="Times New Roman" w:hAnsi="Times New Roman"/>
                        <w:color w:val="000000"/>
                      </w:rPr>
                      <w:t>Varchar</w:t>
                    </w:r>
                  </w:sdtContent>
                </w:sdt>
              </w:p>
            </w:tc>
            <w:tc>
              <w:tcPr>
                <w:tcW w:w="2827" w:type="dxa"/>
              </w:tcPr>
              <w:p w14:paraId="0FCC9F96" w14:textId="77777777" w:rsidR="00E10281" w:rsidRDefault="008D6705">
                <w:pPr>
                  <w:jc w:val="center"/>
                  <w:rPr>
                    <w:rFonts w:ascii="Times New Roman" w:hAnsi="Times New Roman"/>
                    <w:color w:val="000000"/>
                  </w:rPr>
                </w:pPr>
                <w:sdt>
                  <w:sdtPr>
                    <w:tag w:val="goog_rdk_153"/>
                    <w:id w:val="-1350169956"/>
                  </w:sdtPr>
                  <w:sdtEndPr/>
                  <w:sdtContent>
                    <w:r w:rsidR="00F43FB6">
                      <w:rPr>
                        <w:rFonts w:ascii="Times New Roman" w:hAnsi="Times New Roman"/>
                        <w:color w:val="000000"/>
                      </w:rPr>
                      <w:t>254</w:t>
                    </w:r>
                  </w:sdtContent>
                </w:sdt>
              </w:p>
            </w:tc>
            <w:tc>
              <w:tcPr>
                <w:tcW w:w="2827" w:type="dxa"/>
              </w:tcPr>
              <w:p w14:paraId="3813098C" w14:textId="77777777" w:rsidR="00E10281" w:rsidRDefault="00F43FB6">
                <w:pPr>
                  <w:jc w:val="center"/>
                  <w:rPr>
                    <w:rFonts w:ascii="Times New Roman" w:hAnsi="Times New Roman"/>
                    <w:color w:val="000000"/>
                  </w:rPr>
                </w:pPr>
                <w:r>
                  <w:rPr>
                    <w:rFonts w:ascii="Times New Roman" w:hAnsi="Times New Roman"/>
                  </w:rPr>
                  <w:t>Refer to G00.09</w:t>
                </w:r>
              </w:p>
            </w:tc>
          </w:tr>
        </w:sdtContent>
      </w:sdt>
      <w:sdt>
        <w:sdtPr>
          <w:tag w:val="goog_rdk_154"/>
          <w:id w:val="907885827"/>
        </w:sdtPr>
        <w:sdtEndPr/>
        <w:sdtContent>
          <w:tr w:rsidR="00E10281" w14:paraId="2BF00887" w14:textId="77777777" w:rsidTr="005808B8">
            <w:trPr>
              <w:trHeight w:val="185"/>
            </w:trPr>
            <w:tc>
              <w:tcPr>
                <w:tcW w:w="2827" w:type="dxa"/>
                <w:shd w:val="clear" w:color="auto" w:fill="auto"/>
                <w:vAlign w:val="center"/>
              </w:tcPr>
              <w:p w14:paraId="43DA83BB" w14:textId="77777777" w:rsidR="00E10281" w:rsidRDefault="00F43FB6">
                <w:pPr>
                  <w:rPr>
                    <w:rFonts w:ascii="Times New Roman" w:hAnsi="Times New Roman"/>
                  </w:rPr>
                </w:pPr>
                <w:r>
                  <w:rPr>
                    <w:rFonts w:ascii="Times New Roman" w:hAnsi="Times New Roman"/>
                    <w:color w:val="000000"/>
                  </w:rPr>
                  <w:t>Academic Qualification Level Code</w:t>
                </w:r>
              </w:p>
            </w:tc>
            <w:tc>
              <w:tcPr>
                <w:tcW w:w="2827" w:type="dxa"/>
                <w:vAlign w:val="center"/>
              </w:tcPr>
              <w:p w14:paraId="30FC72F4" w14:textId="77777777" w:rsidR="00E10281" w:rsidRDefault="00F43FB6">
                <w:pPr>
                  <w:rPr>
                    <w:rFonts w:ascii="Times New Roman" w:hAnsi="Times New Roman"/>
                  </w:rPr>
                </w:pPr>
                <w:r>
                  <w:rPr>
                    <w:rFonts w:ascii="Times New Roman" w:hAnsi="Times New Roman"/>
                    <w:color w:val="000000"/>
                  </w:rPr>
                  <w:t>05.004.0012</w:t>
                </w:r>
              </w:p>
            </w:tc>
            <w:tc>
              <w:tcPr>
                <w:tcW w:w="2827" w:type="dxa"/>
              </w:tcPr>
              <w:p w14:paraId="5FD2C232" w14:textId="77777777" w:rsidR="00E10281" w:rsidRDefault="00F43FB6">
                <w:pPr>
                  <w:jc w:val="center"/>
                  <w:rPr>
                    <w:rFonts w:ascii="Times New Roman" w:hAnsi="Times New Roman"/>
                    <w:color w:val="000000"/>
                  </w:rPr>
                </w:pPr>
                <w:r>
                  <w:rPr>
                    <w:rFonts w:ascii="Times New Roman" w:hAnsi="Times New Roman"/>
                    <w:color w:val="000000"/>
                  </w:rPr>
                  <w:t>Integer</w:t>
                </w:r>
              </w:p>
            </w:tc>
            <w:tc>
              <w:tcPr>
                <w:tcW w:w="2827" w:type="dxa"/>
              </w:tcPr>
              <w:p w14:paraId="3370E3E9" w14:textId="77777777" w:rsidR="00E10281" w:rsidRDefault="00F43FB6">
                <w:pPr>
                  <w:jc w:val="center"/>
                  <w:rPr>
                    <w:rFonts w:ascii="Times New Roman" w:hAnsi="Times New Roman"/>
                    <w:color w:val="000000"/>
                  </w:rPr>
                </w:pPr>
                <w:r>
                  <w:rPr>
                    <w:rFonts w:ascii="Times New Roman" w:hAnsi="Times New Roman"/>
                    <w:color w:val="000000"/>
                  </w:rPr>
                  <w:t>2</w:t>
                </w:r>
              </w:p>
            </w:tc>
            <w:tc>
              <w:tcPr>
                <w:tcW w:w="2827" w:type="dxa"/>
              </w:tcPr>
              <w:p w14:paraId="0CE44321" w14:textId="77777777" w:rsidR="00E10281" w:rsidRDefault="00F43FB6">
                <w:pPr>
                  <w:jc w:val="center"/>
                  <w:rPr>
                    <w:rFonts w:ascii="Times New Roman" w:hAnsi="Times New Roman"/>
                    <w:color w:val="000000"/>
                  </w:rPr>
                </w:pPr>
                <w:r>
                  <w:rPr>
                    <w:rFonts w:ascii="Times New Roman" w:hAnsi="Times New Roman"/>
                  </w:rPr>
                  <w:t xml:space="preserve">Refer to </w:t>
                </w:r>
                <w:sdt>
                  <w:sdtPr>
                    <w:tag w:val="goog_rdk_155"/>
                    <w:id w:val="1918283775"/>
                  </w:sdtPr>
                  <w:sdtEndPr/>
                  <w:sdtContent>
                    <w:r w:rsidRPr="000A3953">
                      <w:rPr>
                        <w:rFonts w:ascii="Times New Roman" w:hAnsi="Times New Roman"/>
                      </w:rPr>
                      <w:t>CD05.095</w:t>
                    </w:r>
                  </w:sdtContent>
                </w:sdt>
              </w:p>
            </w:tc>
          </w:tr>
        </w:sdtContent>
      </w:sdt>
      <w:sdt>
        <w:sdtPr>
          <w:tag w:val="goog_rdk_156"/>
          <w:id w:val="-182046906"/>
        </w:sdtPr>
        <w:sdtEndPr/>
        <w:sdtContent>
          <w:tr w:rsidR="00E10281" w14:paraId="594338BC" w14:textId="77777777" w:rsidTr="005808B8">
            <w:trPr>
              <w:trHeight w:val="185"/>
            </w:trPr>
            <w:tc>
              <w:tcPr>
                <w:tcW w:w="2827" w:type="dxa"/>
                <w:shd w:val="clear" w:color="auto" w:fill="auto"/>
                <w:vAlign w:val="center"/>
              </w:tcPr>
              <w:p w14:paraId="3283FE15" w14:textId="77777777" w:rsidR="00E10281" w:rsidRDefault="00F43FB6">
                <w:pPr>
                  <w:rPr>
                    <w:rFonts w:ascii="Times New Roman" w:hAnsi="Times New Roman"/>
                  </w:rPr>
                </w:pPr>
                <w:r>
                  <w:rPr>
                    <w:rFonts w:ascii="Times New Roman" w:hAnsi="Times New Roman"/>
                    <w:color w:val="000000"/>
                  </w:rPr>
                  <w:t>Academic Qualification Type Code</w:t>
                </w:r>
              </w:p>
            </w:tc>
            <w:tc>
              <w:tcPr>
                <w:tcW w:w="2827" w:type="dxa"/>
                <w:vAlign w:val="center"/>
              </w:tcPr>
              <w:p w14:paraId="0CB739B5" w14:textId="77777777" w:rsidR="00E10281" w:rsidRDefault="00F43FB6">
                <w:pPr>
                  <w:rPr>
                    <w:rFonts w:ascii="Times New Roman" w:hAnsi="Times New Roman"/>
                  </w:rPr>
                </w:pPr>
                <w:r>
                  <w:rPr>
                    <w:rFonts w:ascii="Times New Roman" w:hAnsi="Times New Roman"/>
                    <w:color w:val="000000"/>
                  </w:rPr>
                  <w:t>05.004.0013</w:t>
                </w:r>
              </w:p>
            </w:tc>
            <w:tc>
              <w:tcPr>
                <w:tcW w:w="2827" w:type="dxa"/>
              </w:tcPr>
              <w:p w14:paraId="6C2D9291" w14:textId="77777777" w:rsidR="00E10281" w:rsidRDefault="00F43FB6">
                <w:pPr>
                  <w:jc w:val="center"/>
                  <w:rPr>
                    <w:rFonts w:ascii="Times New Roman" w:hAnsi="Times New Roman"/>
                    <w:color w:val="000000"/>
                  </w:rPr>
                </w:pPr>
                <w:r>
                  <w:rPr>
                    <w:rFonts w:ascii="Times New Roman" w:hAnsi="Times New Roman"/>
                    <w:color w:val="000000"/>
                  </w:rPr>
                  <w:t>Integer</w:t>
                </w:r>
              </w:p>
            </w:tc>
            <w:tc>
              <w:tcPr>
                <w:tcW w:w="2827" w:type="dxa"/>
              </w:tcPr>
              <w:p w14:paraId="2B5CBF43" w14:textId="77777777" w:rsidR="00E10281" w:rsidRDefault="00F43FB6">
                <w:pPr>
                  <w:jc w:val="center"/>
                  <w:rPr>
                    <w:rFonts w:ascii="Times New Roman" w:hAnsi="Times New Roman"/>
                    <w:color w:val="000000"/>
                  </w:rPr>
                </w:pPr>
                <w:r>
                  <w:rPr>
                    <w:rFonts w:ascii="Times New Roman" w:hAnsi="Times New Roman"/>
                    <w:color w:val="000000"/>
                  </w:rPr>
                  <w:t>2</w:t>
                </w:r>
              </w:p>
            </w:tc>
            <w:tc>
              <w:tcPr>
                <w:tcW w:w="2827" w:type="dxa"/>
              </w:tcPr>
              <w:sdt>
                <w:sdtPr>
                  <w:tag w:val="goog_rdk_159"/>
                  <w:id w:val="1174527227"/>
                </w:sdtPr>
                <w:sdtEndPr/>
                <w:sdtContent>
                  <w:p w14:paraId="2022271D" w14:textId="77777777" w:rsidR="00E10281" w:rsidRPr="000A3953" w:rsidRDefault="00F43FB6">
                    <w:pPr>
                      <w:jc w:val="center"/>
                      <w:rPr>
                        <w:rFonts w:ascii="Times New Roman" w:hAnsi="Times New Roman"/>
                        <w:b/>
                        <w:color w:val="000000"/>
                      </w:rPr>
                    </w:pPr>
                    <w:r>
                      <w:rPr>
                        <w:rFonts w:ascii="Times New Roman" w:hAnsi="Times New Roman"/>
                      </w:rPr>
                      <w:t xml:space="preserve">Refer to </w:t>
                    </w:r>
                    <w:sdt>
                      <w:sdtPr>
                        <w:tag w:val="goog_rdk_157"/>
                        <w:id w:val="-521320484"/>
                      </w:sdtPr>
                      <w:sdtEndPr/>
                      <w:sdtContent>
                        <w:r w:rsidRPr="000A3953">
                          <w:rPr>
                            <w:rFonts w:ascii="Times New Roman" w:hAnsi="Times New Roman"/>
                          </w:rPr>
                          <w:t>CD05.096</w:t>
                        </w:r>
                      </w:sdtContent>
                    </w:sdt>
                    <w:sdt>
                      <w:sdtPr>
                        <w:tag w:val="goog_rdk_158"/>
                        <w:id w:val="505331059"/>
                      </w:sdtPr>
                      <w:sdtEndPr/>
                      <w:sdtContent/>
                    </w:sdt>
                  </w:p>
                </w:sdtContent>
              </w:sdt>
            </w:tc>
          </w:tr>
        </w:sdtContent>
      </w:sdt>
      <w:sdt>
        <w:sdtPr>
          <w:tag w:val="goog_rdk_160"/>
          <w:id w:val="-442301400"/>
        </w:sdtPr>
        <w:sdtEndPr/>
        <w:sdtContent>
          <w:tr w:rsidR="00E10281" w14:paraId="45F31786" w14:textId="77777777" w:rsidTr="005808B8">
            <w:trPr>
              <w:trHeight w:val="185"/>
            </w:trPr>
            <w:tc>
              <w:tcPr>
                <w:tcW w:w="2827" w:type="dxa"/>
                <w:shd w:val="clear" w:color="auto" w:fill="auto"/>
                <w:vAlign w:val="center"/>
              </w:tcPr>
              <w:p w14:paraId="02E45CCB" w14:textId="77777777" w:rsidR="00E10281" w:rsidRDefault="00F43FB6">
                <w:pPr>
                  <w:rPr>
                    <w:rFonts w:ascii="Times New Roman" w:hAnsi="Times New Roman"/>
                  </w:rPr>
                </w:pPr>
                <w:r>
                  <w:rPr>
                    <w:rFonts w:ascii="Times New Roman" w:hAnsi="Times New Roman"/>
                    <w:color w:val="000000"/>
                  </w:rPr>
                  <w:t>Academic Qualification Free Text</w:t>
                </w:r>
              </w:p>
            </w:tc>
            <w:tc>
              <w:tcPr>
                <w:tcW w:w="2827" w:type="dxa"/>
                <w:vAlign w:val="center"/>
              </w:tcPr>
              <w:p w14:paraId="0DC878B8" w14:textId="77777777" w:rsidR="00E10281" w:rsidRDefault="00F43FB6">
                <w:pPr>
                  <w:rPr>
                    <w:rFonts w:ascii="Times New Roman" w:hAnsi="Times New Roman"/>
                  </w:rPr>
                </w:pPr>
                <w:r>
                  <w:rPr>
                    <w:rFonts w:ascii="Times New Roman" w:hAnsi="Times New Roman"/>
                    <w:color w:val="000000"/>
                  </w:rPr>
                  <w:t>05.004.0014</w:t>
                </w:r>
              </w:p>
            </w:tc>
            <w:tc>
              <w:tcPr>
                <w:tcW w:w="2827" w:type="dxa"/>
              </w:tcPr>
              <w:p w14:paraId="5ECBDB53" w14:textId="77777777" w:rsidR="00E10281" w:rsidRDefault="00F43FB6">
                <w:pPr>
                  <w:jc w:val="center"/>
                  <w:rPr>
                    <w:rFonts w:ascii="Times New Roman" w:hAnsi="Times New Roman"/>
                    <w:color w:val="000000"/>
                  </w:rPr>
                </w:pPr>
                <w:r>
                  <w:rPr>
                    <w:rFonts w:ascii="Times New Roman" w:hAnsi="Times New Roman"/>
                    <w:color w:val="000000"/>
                  </w:rPr>
                  <w:t>Varchar</w:t>
                </w:r>
              </w:p>
            </w:tc>
            <w:tc>
              <w:tcPr>
                <w:tcW w:w="2827" w:type="dxa"/>
              </w:tcPr>
              <w:p w14:paraId="4DA9DDA3" w14:textId="77777777" w:rsidR="00E10281" w:rsidRDefault="00F43FB6">
                <w:pPr>
                  <w:jc w:val="center"/>
                  <w:rPr>
                    <w:rFonts w:ascii="Times New Roman" w:hAnsi="Times New Roman"/>
                    <w:color w:val="000000"/>
                  </w:rPr>
                </w:pPr>
                <w:r>
                  <w:rPr>
                    <w:rFonts w:ascii="Times New Roman" w:hAnsi="Times New Roman"/>
                    <w:color w:val="000000"/>
                  </w:rPr>
                  <w:t>99</w:t>
                </w:r>
              </w:p>
            </w:tc>
            <w:tc>
              <w:tcPr>
                <w:tcW w:w="2827" w:type="dxa"/>
              </w:tcPr>
              <w:p w14:paraId="08A891EE" w14:textId="77777777" w:rsidR="00E10281" w:rsidRDefault="00E10281">
                <w:pPr>
                  <w:jc w:val="center"/>
                  <w:rPr>
                    <w:rFonts w:ascii="Times New Roman" w:hAnsi="Times New Roman"/>
                    <w:color w:val="000000"/>
                  </w:rPr>
                </w:pPr>
              </w:p>
            </w:tc>
          </w:tr>
        </w:sdtContent>
      </w:sdt>
      <w:sdt>
        <w:sdtPr>
          <w:tag w:val="goog_rdk_161"/>
          <w:id w:val="-1161616566"/>
        </w:sdtPr>
        <w:sdtEndPr/>
        <w:sdtContent>
          <w:tr w:rsidR="00E10281" w14:paraId="2DC04AA3" w14:textId="77777777" w:rsidTr="005808B8">
            <w:trPr>
              <w:trHeight w:val="185"/>
            </w:trPr>
            <w:tc>
              <w:tcPr>
                <w:tcW w:w="2827" w:type="dxa"/>
                <w:shd w:val="clear" w:color="auto" w:fill="auto"/>
                <w:vAlign w:val="center"/>
              </w:tcPr>
              <w:p w14:paraId="19DA5523" w14:textId="77777777" w:rsidR="00E10281" w:rsidRDefault="00F43FB6">
                <w:pPr>
                  <w:rPr>
                    <w:rFonts w:ascii="Times New Roman" w:hAnsi="Times New Roman"/>
                  </w:rPr>
                </w:pPr>
                <w:r>
                  <w:rPr>
                    <w:rFonts w:ascii="Times New Roman" w:hAnsi="Times New Roman"/>
                  </w:rPr>
                  <w:t>Employee ID</w:t>
                </w:r>
              </w:p>
            </w:tc>
            <w:tc>
              <w:tcPr>
                <w:tcW w:w="2827" w:type="dxa"/>
                <w:vAlign w:val="center"/>
              </w:tcPr>
              <w:p w14:paraId="6800D0F1" w14:textId="77777777" w:rsidR="00E10281" w:rsidRDefault="00F43FB6">
                <w:pPr>
                  <w:rPr>
                    <w:rFonts w:ascii="Times New Roman" w:hAnsi="Times New Roman"/>
                  </w:rPr>
                </w:pPr>
                <w:r>
                  <w:rPr>
                    <w:rFonts w:ascii="Times New Roman" w:hAnsi="Times New Roman"/>
                  </w:rPr>
                  <w:t>05.004.0053</w:t>
                </w:r>
              </w:p>
            </w:tc>
            <w:tc>
              <w:tcPr>
                <w:tcW w:w="2827" w:type="dxa"/>
              </w:tcPr>
              <w:p w14:paraId="025C945B" w14:textId="77777777" w:rsidR="00E10281" w:rsidRDefault="00F43FB6">
                <w:pPr>
                  <w:jc w:val="center"/>
                  <w:rPr>
                    <w:rFonts w:ascii="Times New Roman" w:hAnsi="Times New Roman"/>
                    <w:color w:val="000000"/>
                  </w:rPr>
                </w:pPr>
                <w:r>
                  <w:rPr>
                    <w:rFonts w:ascii="Times New Roman" w:hAnsi="Times New Roman"/>
                    <w:color w:val="000000"/>
                  </w:rPr>
                  <w:t>Varchar</w:t>
                </w:r>
              </w:p>
            </w:tc>
            <w:tc>
              <w:tcPr>
                <w:tcW w:w="2827" w:type="dxa"/>
              </w:tcPr>
              <w:p w14:paraId="34B422A1" w14:textId="77777777" w:rsidR="00E10281" w:rsidRDefault="00F43FB6">
                <w:pPr>
                  <w:jc w:val="center"/>
                  <w:rPr>
                    <w:rFonts w:ascii="Times New Roman" w:hAnsi="Times New Roman"/>
                    <w:color w:val="000000"/>
                  </w:rPr>
                </w:pPr>
                <w:r>
                  <w:rPr>
                    <w:rFonts w:ascii="Times New Roman" w:hAnsi="Times New Roman"/>
                    <w:color w:val="000000"/>
                  </w:rPr>
                  <w:t>18</w:t>
                </w:r>
              </w:p>
            </w:tc>
            <w:tc>
              <w:tcPr>
                <w:tcW w:w="2827" w:type="dxa"/>
              </w:tcPr>
              <w:p w14:paraId="7DA13D79" w14:textId="77777777" w:rsidR="00E10281" w:rsidRDefault="00E10281">
                <w:pPr>
                  <w:jc w:val="center"/>
                  <w:rPr>
                    <w:rFonts w:ascii="Times New Roman" w:hAnsi="Times New Roman"/>
                    <w:color w:val="000000"/>
                  </w:rPr>
                </w:pPr>
              </w:p>
            </w:tc>
          </w:tr>
        </w:sdtContent>
      </w:sdt>
      <w:sdt>
        <w:sdtPr>
          <w:tag w:val="goog_rdk_162"/>
          <w:id w:val="283233567"/>
        </w:sdtPr>
        <w:sdtEndPr/>
        <w:sdtContent>
          <w:tr w:rsidR="00E10281" w14:paraId="3B676E3E" w14:textId="77777777" w:rsidTr="005808B8">
            <w:trPr>
              <w:trHeight w:val="185"/>
            </w:trPr>
            <w:tc>
              <w:tcPr>
                <w:tcW w:w="2827" w:type="dxa"/>
                <w:shd w:val="clear" w:color="auto" w:fill="auto"/>
                <w:vAlign w:val="center"/>
              </w:tcPr>
              <w:p w14:paraId="44FC1679" w14:textId="77777777" w:rsidR="00E10281" w:rsidRDefault="00F43FB6">
                <w:pPr>
                  <w:rPr>
                    <w:rFonts w:ascii="Times New Roman" w:hAnsi="Times New Roman"/>
                  </w:rPr>
                </w:pPr>
                <w:r>
                  <w:rPr>
                    <w:rFonts w:ascii="Times New Roman" w:hAnsi="Times New Roman"/>
                  </w:rPr>
                  <w:t>Employee Designation Code</w:t>
                </w:r>
              </w:p>
            </w:tc>
            <w:tc>
              <w:tcPr>
                <w:tcW w:w="2827" w:type="dxa"/>
                <w:vAlign w:val="center"/>
              </w:tcPr>
              <w:p w14:paraId="15F6EFD5" w14:textId="77777777" w:rsidR="00E10281" w:rsidRDefault="00F43FB6">
                <w:pPr>
                  <w:rPr>
                    <w:rFonts w:ascii="Times New Roman" w:hAnsi="Times New Roman"/>
                  </w:rPr>
                </w:pPr>
                <w:r>
                  <w:rPr>
                    <w:rFonts w:ascii="Times New Roman" w:hAnsi="Times New Roman"/>
                  </w:rPr>
                  <w:t>05.004.0056</w:t>
                </w:r>
              </w:p>
            </w:tc>
            <w:tc>
              <w:tcPr>
                <w:tcW w:w="2827" w:type="dxa"/>
              </w:tcPr>
              <w:p w14:paraId="3D5B89FB" w14:textId="77777777" w:rsidR="00E10281" w:rsidRDefault="00F43FB6">
                <w:pPr>
                  <w:jc w:val="center"/>
                  <w:rPr>
                    <w:rFonts w:ascii="Times New Roman" w:hAnsi="Times New Roman"/>
                    <w:color w:val="000000"/>
                  </w:rPr>
                </w:pPr>
                <w:r>
                  <w:rPr>
                    <w:rFonts w:ascii="Times New Roman" w:hAnsi="Times New Roman"/>
                    <w:color w:val="000000"/>
                  </w:rPr>
                  <w:t>Integer</w:t>
                </w:r>
              </w:p>
            </w:tc>
            <w:tc>
              <w:tcPr>
                <w:tcW w:w="2827" w:type="dxa"/>
              </w:tcPr>
              <w:p w14:paraId="7BC94696" w14:textId="77777777" w:rsidR="00E10281" w:rsidRDefault="00F43FB6">
                <w:pPr>
                  <w:jc w:val="center"/>
                  <w:rPr>
                    <w:rFonts w:ascii="Times New Roman" w:hAnsi="Times New Roman"/>
                    <w:color w:val="000000"/>
                  </w:rPr>
                </w:pPr>
                <w:r>
                  <w:rPr>
                    <w:rFonts w:ascii="Times New Roman" w:hAnsi="Times New Roman"/>
                    <w:color w:val="000000"/>
                  </w:rPr>
                  <w:t>3</w:t>
                </w:r>
              </w:p>
            </w:tc>
            <w:tc>
              <w:tcPr>
                <w:tcW w:w="2827" w:type="dxa"/>
              </w:tcPr>
              <w:p w14:paraId="73A5D19D" w14:textId="77777777" w:rsidR="00E10281" w:rsidRDefault="00F43FB6">
                <w:pPr>
                  <w:jc w:val="center"/>
                  <w:rPr>
                    <w:rFonts w:ascii="Times New Roman" w:hAnsi="Times New Roman"/>
                    <w:color w:val="000000"/>
                  </w:rPr>
                </w:pPr>
                <w:r>
                  <w:rPr>
                    <w:rFonts w:ascii="Times New Roman" w:hAnsi="Times New Roman"/>
                  </w:rPr>
                  <w:t>Refer to CD05.099</w:t>
                </w:r>
              </w:p>
            </w:tc>
          </w:tr>
        </w:sdtContent>
      </w:sdt>
    </w:tbl>
    <w:p w14:paraId="09FD2442" w14:textId="77777777" w:rsidR="00E10281" w:rsidRDefault="00F43FB6">
      <w:pPr>
        <w:numPr>
          <w:ilvl w:val="2"/>
          <w:numId w:val="10"/>
        </w:numPr>
        <w:pBdr>
          <w:top w:val="nil"/>
          <w:left w:val="nil"/>
          <w:bottom w:val="nil"/>
          <w:right w:val="nil"/>
          <w:between w:val="nil"/>
        </w:pBdr>
        <w:spacing w:before="240" w:after="160"/>
        <w:rPr>
          <w:rFonts w:ascii="Times New Roman" w:hAnsi="Times New Roman"/>
          <w:b/>
          <w:color w:val="000000"/>
        </w:rPr>
      </w:pPr>
      <w:r>
        <w:rPr>
          <w:rFonts w:ascii="Times New Roman" w:hAnsi="Times New Roman"/>
          <w:b/>
          <w:color w:val="000000"/>
        </w:rPr>
        <w:t>Entity: Provider</w:t>
      </w:r>
    </w:p>
    <w:tbl>
      <w:tblPr>
        <w:tblStyle w:val="a5"/>
        <w:tblW w:w="14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12"/>
        <w:gridCol w:w="2812"/>
        <w:gridCol w:w="2812"/>
        <w:gridCol w:w="2812"/>
        <w:gridCol w:w="2812"/>
      </w:tblGrid>
      <w:sdt>
        <w:sdtPr>
          <w:tag w:val="goog_rdk_163"/>
          <w:id w:val="-1735618103"/>
        </w:sdtPr>
        <w:sdtEndPr/>
        <w:sdtContent>
          <w:tr w:rsidR="00E10281" w14:paraId="0FFA3FB8" w14:textId="77777777" w:rsidTr="005808B8">
            <w:trPr>
              <w:trHeight w:val="170"/>
            </w:trPr>
            <w:tc>
              <w:tcPr>
                <w:tcW w:w="2812" w:type="dxa"/>
              </w:tcPr>
              <w:p w14:paraId="4F64A263" w14:textId="77777777" w:rsidR="00E10281" w:rsidRDefault="00F43FB6">
                <w:pPr>
                  <w:jc w:val="center"/>
                  <w:rPr>
                    <w:rFonts w:ascii="Times New Roman" w:hAnsi="Times New Roman"/>
                    <w:b/>
                  </w:rPr>
                </w:pPr>
                <w:r>
                  <w:rPr>
                    <w:rFonts w:ascii="Times New Roman" w:hAnsi="Times New Roman"/>
                    <w:b/>
                  </w:rPr>
                  <w:t>Data Elements</w:t>
                </w:r>
              </w:p>
            </w:tc>
            <w:tc>
              <w:tcPr>
                <w:tcW w:w="2812" w:type="dxa"/>
              </w:tcPr>
              <w:p w14:paraId="62B68276" w14:textId="77777777" w:rsidR="00E10281" w:rsidRDefault="00F43FB6">
                <w:pPr>
                  <w:jc w:val="center"/>
                  <w:rPr>
                    <w:rFonts w:ascii="Times New Roman" w:hAnsi="Times New Roman"/>
                    <w:b/>
                  </w:rPr>
                </w:pPr>
                <w:r>
                  <w:rPr>
                    <w:rFonts w:ascii="Times New Roman" w:hAnsi="Times New Roman"/>
                    <w:b/>
                  </w:rPr>
                  <w:t>MDDS Codes</w:t>
                </w:r>
              </w:p>
            </w:tc>
            <w:tc>
              <w:tcPr>
                <w:tcW w:w="2812" w:type="dxa"/>
              </w:tcPr>
              <w:p w14:paraId="0EB7C22F" w14:textId="77777777" w:rsidR="00E10281" w:rsidRDefault="00F43FB6">
                <w:pPr>
                  <w:jc w:val="center"/>
                  <w:rPr>
                    <w:rFonts w:ascii="Times New Roman" w:hAnsi="Times New Roman"/>
                    <w:b/>
                  </w:rPr>
                </w:pPr>
                <w:r>
                  <w:rPr>
                    <w:rFonts w:ascii="Times New Roman" w:hAnsi="Times New Roman"/>
                    <w:b/>
                  </w:rPr>
                  <w:t>Data Format</w:t>
                </w:r>
              </w:p>
            </w:tc>
            <w:tc>
              <w:tcPr>
                <w:tcW w:w="2812" w:type="dxa"/>
              </w:tcPr>
              <w:p w14:paraId="3AA14C55" w14:textId="77777777" w:rsidR="00E10281" w:rsidRDefault="00F43FB6">
                <w:pPr>
                  <w:jc w:val="center"/>
                  <w:rPr>
                    <w:rFonts w:ascii="Times New Roman" w:hAnsi="Times New Roman"/>
                    <w:b/>
                  </w:rPr>
                </w:pPr>
                <w:r>
                  <w:rPr>
                    <w:rFonts w:ascii="Times New Roman" w:hAnsi="Times New Roman"/>
                    <w:b/>
                  </w:rPr>
                  <w:t>Maximum Size</w:t>
                </w:r>
              </w:p>
            </w:tc>
            <w:tc>
              <w:tcPr>
                <w:tcW w:w="2812" w:type="dxa"/>
              </w:tcPr>
              <w:p w14:paraId="58FA28C0" w14:textId="77777777" w:rsidR="00E10281" w:rsidRDefault="00F43FB6">
                <w:pPr>
                  <w:jc w:val="center"/>
                  <w:rPr>
                    <w:rFonts w:ascii="Times New Roman" w:hAnsi="Times New Roman"/>
                    <w:b/>
                  </w:rPr>
                </w:pPr>
                <w:r>
                  <w:rPr>
                    <w:rFonts w:ascii="Times New Roman" w:hAnsi="Times New Roman"/>
                    <w:b/>
                  </w:rPr>
                  <w:t>Code Directory</w:t>
                </w:r>
              </w:p>
            </w:tc>
          </w:tr>
        </w:sdtContent>
      </w:sdt>
      <w:sdt>
        <w:sdtPr>
          <w:tag w:val="goog_rdk_164"/>
          <w:id w:val="930556600"/>
        </w:sdtPr>
        <w:sdtEndPr/>
        <w:sdtContent>
          <w:tr w:rsidR="00E10281" w14:paraId="30FB2799" w14:textId="77777777" w:rsidTr="005808B8">
            <w:trPr>
              <w:trHeight w:val="170"/>
            </w:trPr>
            <w:tc>
              <w:tcPr>
                <w:tcW w:w="2812" w:type="dxa"/>
              </w:tcPr>
              <w:p w14:paraId="0E6B33E3" w14:textId="77777777" w:rsidR="00E10281" w:rsidRDefault="00E10281">
                <w:pPr>
                  <w:rPr>
                    <w:rFonts w:ascii="Times New Roman" w:hAnsi="Times New Roman"/>
                    <w:b/>
                    <w:i/>
                  </w:rPr>
                </w:pPr>
              </w:p>
            </w:tc>
            <w:tc>
              <w:tcPr>
                <w:tcW w:w="2812" w:type="dxa"/>
              </w:tcPr>
              <w:p w14:paraId="41B24E3A" w14:textId="77777777" w:rsidR="00E10281" w:rsidRDefault="00E10281">
                <w:pPr>
                  <w:rPr>
                    <w:rFonts w:ascii="Times New Roman" w:hAnsi="Times New Roman"/>
                    <w:b/>
                    <w:i/>
                  </w:rPr>
                </w:pPr>
              </w:p>
            </w:tc>
            <w:tc>
              <w:tcPr>
                <w:tcW w:w="2812" w:type="dxa"/>
              </w:tcPr>
              <w:p w14:paraId="706FDAD6" w14:textId="77777777" w:rsidR="00E10281" w:rsidRDefault="00E10281">
                <w:pPr>
                  <w:jc w:val="center"/>
                  <w:rPr>
                    <w:rFonts w:ascii="Times New Roman" w:hAnsi="Times New Roman"/>
                    <w:b/>
                  </w:rPr>
                </w:pPr>
              </w:p>
            </w:tc>
            <w:tc>
              <w:tcPr>
                <w:tcW w:w="2812" w:type="dxa"/>
              </w:tcPr>
              <w:p w14:paraId="0E2B46CC" w14:textId="77777777" w:rsidR="00E10281" w:rsidRDefault="00E10281">
                <w:pPr>
                  <w:jc w:val="center"/>
                  <w:rPr>
                    <w:rFonts w:ascii="Times New Roman" w:hAnsi="Times New Roman"/>
                    <w:b/>
                  </w:rPr>
                </w:pPr>
              </w:p>
            </w:tc>
            <w:tc>
              <w:tcPr>
                <w:tcW w:w="2812" w:type="dxa"/>
              </w:tcPr>
              <w:p w14:paraId="2D47A7BF" w14:textId="77777777" w:rsidR="00E10281" w:rsidRDefault="00E10281">
                <w:pPr>
                  <w:jc w:val="center"/>
                  <w:rPr>
                    <w:rFonts w:ascii="Times New Roman" w:hAnsi="Times New Roman"/>
                    <w:b/>
                  </w:rPr>
                </w:pPr>
              </w:p>
            </w:tc>
          </w:tr>
        </w:sdtContent>
      </w:sdt>
      <w:sdt>
        <w:sdtPr>
          <w:tag w:val="goog_rdk_165"/>
          <w:id w:val="921530173"/>
        </w:sdtPr>
        <w:sdtEndPr/>
        <w:sdtContent>
          <w:tr w:rsidR="00E10281" w14:paraId="2E9078DD" w14:textId="77777777" w:rsidTr="005808B8">
            <w:trPr>
              <w:trHeight w:val="170"/>
            </w:trPr>
            <w:tc>
              <w:tcPr>
                <w:tcW w:w="2812" w:type="dxa"/>
                <w:vAlign w:val="center"/>
              </w:tcPr>
              <w:p w14:paraId="2E2AF0ED" w14:textId="77777777" w:rsidR="00E10281" w:rsidRDefault="00F43FB6">
                <w:pPr>
                  <w:rPr>
                    <w:rFonts w:ascii="Times New Roman" w:hAnsi="Times New Roman"/>
                  </w:rPr>
                </w:pPr>
                <w:r>
                  <w:rPr>
                    <w:rFonts w:ascii="Times New Roman" w:hAnsi="Times New Roman"/>
                  </w:rPr>
                  <w:t>Unique Individual Health Care Provider Number</w:t>
                </w:r>
              </w:p>
            </w:tc>
            <w:tc>
              <w:tcPr>
                <w:tcW w:w="2812" w:type="dxa"/>
                <w:vAlign w:val="center"/>
              </w:tcPr>
              <w:p w14:paraId="40696D7E" w14:textId="77777777" w:rsidR="00E10281" w:rsidRDefault="00F43FB6">
                <w:pPr>
                  <w:rPr>
                    <w:rFonts w:ascii="Times New Roman" w:hAnsi="Times New Roman"/>
                  </w:rPr>
                </w:pPr>
                <w:r>
                  <w:rPr>
                    <w:rFonts w:ascii="Times New Roman" w:hAnsi="Times New Roman"/>
                  </w:rPr>
                  <w:t>05.005.0001</w:t>
                </w:r>
              </w:p>
            </w:tc>
            <w:tc>
              <w:tcPr>
                <w:tcW w:w="2812" w:type="dxa"/>
              </w:tcPr>
              <w:p w14:paraId="279A59DC" w14:textId="77777777" w:rsidR="00E10281" w:rsidRDefault="00F43FB6">
                <w:pPr>
                  <w:jc w:val="center"/>
                  <w:rPr>
                    <w:rFonts w:ascii="Times New Roman" w:hAnsi="Times New Roman"/>
                    <w:color w:val="000000"/>
                  </w:rPr>
                </w:pPr>
                <w:r>
                  <w:rPr>
                    <w:rFonts w:ascii="Times New Roman" w:hAnsi="Times New Roman"/>
                    <w:color w:val="000000"/>
                  </w:rPr>
                  <w:t>Varchar</w:t>
                </w:r>
              </w:p>
            </w:tc>
            <w:tc>
              <w:tcPr>
                <w:tcW w:w="2812" w:type="dxa"/>
              </w:tcPr>
              <w:p w14:paraId="677613A7" w14:textId="77777777" w:rsidR="00E10281" w:rsidRDefault="00F43FB6">
                <w:pPr>
                  <w:jc w:val="center"/>
                  <w:rPr>
                    <w:rFonts w:ascii="Times New Roman" w:hAnsi="Times New Roman"/>
                    <w:color w:val="000000"/>
                  </w:rPr>
                </w:pPr>
                <w:r>
                  <w:rPr>
                    <w:rFonts w:ascii="Times New Roman" w:hAnsi="Times New Roman"/>
                    <w:color w:val="000000"/>
                  </w:rPr>
                  <w:t>18</w:t>
                </w:r>
              </w:p>
            </w:tc>
            <w:tc>
              <w:tcPr>
                <w:tcW w:w="2812" w:type="dxa"/>
              </w:tcPr>
              <w:p w14:paraId="37DCD97E" w14:textId="77777777" w:rsidR="00E10281" w:rsidRDefault="00E10281">
                <w:pPr>
                  <w:jc w:val="center"/>
                  <w:rPr>
                    <w:rFonts w:ascii="Times New Roman" w:hAnsi="Times New Roman"/>
                    <w:color w:val="000000"/>
                  </w:rPr>
                </w:pPr>
              </w:p>
            </w:tc>
          </w:tr>
        </w:sdtContent>
      </w:sdt>
      <w:sdt>
        <w:sdtPr>
          <w:tag w:val="goog_rdk_166"/>
          <w:id w:val="1165589777"/>
        </w:sdtPr>
        <w:sdtEndPr/>
        <w:sdtContent>
          <w:tr w:rsidR="00E10281" w14:paraId="024FC69E" w14:textId="77777777" w:rsidTr="005808B8">
            <w:trPr>
              <w:trHeight w:val="170"/>
            </w:trPr>
            <w:tc>
              <w:tcPr>
                <w:tcW w:w="2812" w:type="dxa"/>
                <w:vAlign w:val="center"/>
              </w:tcPr>
              <w:p w14:paraId="777971B3" w14:textId="77777777" w:rsidR="00E10281" w:rsidRDefault="00F43FB6">
                <w:pPr>
                  <w:rPr>
                    <w:rFonts w:ascii="Times New Roman" w:hAnsi="Times New Roman"/>
                  </w:rPr>
                </w:pPr>
                <w:r>
                  <w:rPr>
                    <w:rFonts w:ascii="Times New Roman" w:hAnsi="Times New Roman"/>
                  </w:rPr>
                  <w:t>Unique Individual Health Care Provider Number Type</w:t>
                </w:r>
              </w:p>
            </w:tc>
            <w:tc>
              <w:tcPr>
                <w:tcW w:w="2812" w:type="dxa"/>
                <w:vAlign w:val="center"/>
              </w:tcPr>
              <w:p w14:paraId="090BE1CF" w14:textId="77777777" w:rsidR="00E10281" w:rsidRDefault="00F43FB6">
                <w:pPr>
                  <w:rPr>
                    <w:rFonts w:ascii="Times New Roman" w:hAnsi="Times New Roman"/>
                  </w:rPr>
                </w:pPr>
                <w:r>
                  <w:rPr>
                    <w:rFonts w:ascii="Times New Roman" w:hAnsi="Times New Roman"/>
                  </w:rPr>
                  <w:t>05.005.0002</w:t>
                </w:r>
              </w:p>
            </w:tc>
            <w:tc>
              <w:tcPr>
                <w:tcW w:w="2812" w:type="dxa"/>
              </w:tcPr>
              <w:p w14:paraId="27E26664" w14:textId="77777777" w:rsidR="00E10281" w:rsidRDefault="00F43FB6">
                <w:pPr>
                  <w:jc w:val="center"/>
                  <w:rPr>
                    <w:rFonts w:ascii="Times New Roman" w:hAnsi="Times New Roman"/>
                    <w:color w:val="000000"/>
                  </w:rPr>
                </w:pPr>
                <w:r>
                  <w:rPr>
                    <w:rFonts w:ascii="Times New Roman" w:hAnsi="Times New Roman"/>
                    <w:color w:val="000000"/>
                  </w:rPr>
                  <w:t>Integer</w:t>
                </w:r>
              </w:p>
            </w:tc>
            <w:tc>
              <w:tcPr>
                <w:tcW w:w="2812" w:type="dxa"/>
              </w:tcPr>
              <w:p w14:paraId="337ED9E7" w14:textId="77777777" w:rsidR="00E10281" w:rsidRDefault="00F43FB6">
                <w:pPr>
                  <w:jc w:val="center"/>
                  <w:rPr>
                    <w:rFonts w:ascii="Times New Roman" w:hAnsi="Times New Roman"/>
                    <w:color w:val="000000"/>
                  </w:rPr>
                </w:pPr>
                <w:r>
                  <w:rPr>
                    <w:rFonts w:ascii="Times New Roman" w:hAnsi="Times New Roman"/>
                    <w:color w:val="000000"/>
                  </w:rPr>
                  <w:t>2</w:t>
                </w:r>
              </w:p>
            </w:tc>
            <w:tc>
              <w:tcPr>
                <w:tcW w:w="2812" w:type="dxa"/>
              </w:tcPr>
              <w:p w14:paraId="247A4903" w14:textId="77777777" w:rsidR="00E10281" w:rsidRDefault="00F43FB6">
                <w:pPr>
                  <w:jc w:val="center"/>
                  <w:rPr>
                    <w:rFonts w:ascii="Times New Roman" w:hAnsi="Times New Roman"/>
                    <w:color w:val="000000"/>
                  </w:rPr>
                </w:pPr>
                <w:r>
                  <w:rPr>
                    <w:rFonts w:ascii="Times New Roman" w:hAnsi="Times New Roman"/>
                  </w:rPr>
                  <w:t xml:space="preserve">Refer to </w:t>
                </w:r>
                <w:sdt>
                  <w:sdtPr>
                    <w:tag w:val="goog_rdk_167"/>
                    <w:id w:val="-1093467726"/>
                  </w:sdtPr>
                  <w:sdtEndPr/>
                  <w:sdtContent>
                    <w:r w:rsidRPr="000A3953">
                      <w:rPr>
                        <w:rFonts w:ascii="Times New Roman" w:hAnsi="Times New Roman"/>
                      </w:rPr>
                      <w:t>CD05.008</w:t>
                    </w:r>
                  </w:sdtContent>
                </w:sdt>
              </w:p>
            </w:tc>
          </w:tr>
        </w:sdtContent>
      </w:sdt>
      <w:sdt>
        <w:sdtPr>
          <w:tag w:val="goog_rdk_168"/>
          <w:id w:val="113722371"/>
        </w:sdtPr>
        <w:sdtEndPr/>
        <w:sdtContent>
          <w:tr w:rsidR="00E10281" w14:paraId="541F9F49" w14:textId="77777777" w:rsidTr="005808B8">
            <w:trPr>
              <w:trHeight w:val="170"/>
            </w:trPr>
            <w:tc>
              <w:tcPr>
                <w:tcW w:w="2812" w:type="dxa"/>
                <w:vAlign w:val="center"/>
              </w:tcPr>
              <w:p w14:paraId="49835CA9" w14:textId="77777777" w:rsidR="00E10281" w:rsidRDefault="00F43FB6">
                <w:pPr>
                  <w:rPr>
                    <w:rFonts w:ascii="Times New Roman" w:hAnsi="Times New Roman"/>
                  </w:rPr>
                </w:pPr>
                <w:r>
                  <w:rPr>
                    <w:rFonts w:ascii="Times New Roman" w:hAnsi="Times New Roman"/>
                  </w:rPr>
                  <w:t>Registration Authority Number</w:t>
                </w:r>
              </w:p>
            </w:tc>
            <w:tc>
              <w:tcPr>
                <w:tcW w:w="2812" w:type="dxa"/>
                <w:vAlign w:val="center"/>
              </w:tcPr>
              <w:p w14:paraId="4F86A141" w14:textId="77777777" w:rsidR="00E10281" w:rsidRDefault="00F43FB6">
                <w:pPr>
                  <w:rPr>
                    <w:rFonts w:ascii="Times New Roman" w:hAnsi="Times New Roman"/>
                  </w:rPr>
                </w:pPr>
                <w:r>
                  <w:rPr>
                    <w:rFonts w:ascii="Times New Roman" w:hAnsi="Times New Roman"/>
                  </w:rPr>
                  <w:t>05.005.0003</w:t>
                </w:r>
              </w:p>
            </w:tc>
            <w:tc>
              <w:tcPr>
                <w:tcW w:w="2812" w:type="dxa"/>
              </w:tcPr>
              <w:p w14:paraId="7AE50DA1" w14:textId="77777777" w:rsidR="00E10281" w:rsidRDefault="00F43FB6">
                <w:pPr>
                  <w:jc w:val="center"/>
                  <w:rPr>
                    <w:rFonts w:ascii="Times New Roman" w:hAnsi="Times New Roman"/>
                    <w:color w:val="000000"/>
                  </w:rPr>
                </w:pPr>
                <w:r>
                  <w:rPr>
                    <w:rFonts w:ascii="Times New Roman" w:hAnsi="Times New Roman"/>
                    <w:color w:val="000000"/>
                  </w:rPr>
                  <w:t>Integer</w:t>
                </w:r>
              </w:p>
            </w:tc>
            <w:tc>
              <w:tcPr>
                <w:tcW w:w="2812" w:type="dxa"/>
              </w:tcPr>
              <w:p w14:paraId="4048E395" w14:textId="77777777" w:rsidR="00E10281" w:rsidRDefault="00F43FB6">
                <w:pPr>
                  <w:jc w:val="center"/>
                  <w:rPr>
                    <w:rFonts w:ascii="Times New Roman" w:hAnsi="Times New Roman"/>
                    <w:color w:val="000000"/>
                  </w:rPr>
                </w:pPr>
                <w:r>
                  <w:rPr>
                    <w:rFonts w:ascii="Times New Roman" w:hAnsi="Times New Roman"/>
                    <w:color w:val="000000"/>
                  </w:rPr>
                  <w:t>3</w:t>
                </w:r>
              </w:p>
            </w:tc>
            <w:tc>
              <w:tcPr>
                <w:tcW w:w="2812" w:type="dxa"/>
              </w:tcPr>
              <w:p w14:paraId="474F9BFA" w14:textId="77777777" w:rsidR="00E10281" w:rsidRDefault="00F43FB6">
                <w:pPr>
                  <w:jc w:val="center"/>
                  <w:rPr>
                    <w:rFonts w:ascii="Times New Roman" w:hAnsi="Times New Roman"/>
                    <w:color w:val="000000"/>
                  </w:rPr>
                </w:pPr>
                <w:r>
                  <w:rPr>
                    <w:rFonts w:ascii="Times New Roman" w:hAnsi="Times New Roman"/>
                  </w:rPr>
                  <w:t xml:space="preserve">Refer to </w:t>
                </w:r>
                <w:sdt>
                  <w:sdtPr>
                    <w:tag w:val="goog_rdk_169"/>
                    <w:id w:val="1302961699"/>
                  </w:sdtPr>
                  <w:sdtEndPr/>
                  <w:sdtContent>
                    <w:r w:rsidRPr="000A3953">
                      <w:rPr>
                        <w:rFonts w:ascii="Times New Roman" w:hAnsi="Times New Roman"/>
                      </w:rPr>
                      <w:t>CD05.012</w:t>
                    </w:r>
                  </w:sdtContent>
                </w:sdt>
              </w:p>
            </w:tc>
          </w:tr>
        </w:sdtContent>
      </w:sdt>
      <w:sdt>
        <w:sdtPr>
          <w:tag w:val="goog_rdk_170"/>
          <w:id w:val="666671508"/>
        </w:sdtPr>
        <w:sdtEndPr/>
        <w:sdtContent>
          <w:tr w:rsidR="00E10281" w14:paraId="4E301625" w14:textId="77777777" w:rsidTr="005808B8">
            <w:trPr>
              <w:trHeight w:val="170"/>
            </w:trPr>
            <w:tc>
              <w:tcPr>
                <w:tcW w:w="2812" w:type="dxa"/>
                <w:vAlign w:val="center"/>
              </w:tcPr>
              <w:p w14:paraId="5C2E88B6" w14:textId="77777777" w:rsidR="00E10281" w:rsidRDefault="00F43FB6">
                <w:pPr>
                  <w:rPr>
                    <w:rFonts w:ascii="Times New Roman" w:hAnsi="Times New Roman"/>
                  </w:rPr>
                </w:pPr>
                <w:r>
                  <w:rPr>
                    <w:rFonts w:ascii="Times New Roman" w:hAnsi="Times New Roman"/>
                  </w:rPr>
                  <w:t>Health Care Provider Landline Telephone Number</w:t>
                </w:r>
              </w:p>
            </w:tc>
            <w:tc>
              <w:tcPr>
                <w:tcW w:w="2812" w:type="dxa"/>
                <w:vAlign w:val="center"/>
              </w:tcPr>
              <w:p w14:paraId="003F9C1E" w14:textId="77777777" w:rsidR="00E10281" w:rsidRDefault="00F43FB6">
                <w:pPr>
                  <w:rPr>
                    <w:rFonts w:ascii="Times New Roman" w:hAnsi="Times New Roman"/>
                  </w:rPr>
                </w:pPr>
                <w:r>
                  <w:rPr>
                    <w:rFonts w:ascii="Times New Roman" w:hAnsi="Times New Roman"/>
                  </w:rPr>
                  <w:t>05.005.0006</w:t>
                </w:r>
              </w:p>
            </w:tc>
            <w:tc>
              <w:tcPr>
                <w:tcW w:w="2812" w:type="dxa"/>
              </w:tcPr>
              <w:p w14:paraId="2354D0E4" w14:textId="77777777" w:rsidR="00E10281" w:rsidRDefault="008D6705">
                <w:pPr>
                  <w:jc w:val="center"/>
                  <w:rPr>
                    <w:rFonts w:ascii="Times New Roman" w:hAnsi="Times New Roman"/>
                    <w:color w:val="000000"/>
                  </w:rPr>
                </w:pPr>
                <w:sdt>
                  <w:sdtPr>
                    <w:tag w:val="goog_rdk_172"/>
                    <w:id w:val="2053727365"/>
                  </w:sdtPr>
                  <w:sdtEndPr/>
                  <w:sdtContent>
                    <w:r w:rsidR="00F43FB6">
                      <w:rPr>
                        <w:rFonts w:ascii="Times New Roman" w:hAnsi="Times New Roman"/>
                        <w:color w:val="000000"/>
                      </w:rPr>
                      <w:t>Varchar</w:t>
                    </w:r>
                  </w:sdtContent>
                </w:sdt>
              </w:p>
            </w:tc>
            <w:tc>
              <w:tcPr>
                <w:tcW w:w="2812" w:type="dxa"/>
              </w:tcPr>
              <w:p w14:paraId="07DE71D5" w14:textId="77777777" w:rsidR="00E10281" w:rsidRDefault="008D6705">
                <w:pPr>
                  <w:jc w:val="center"/>
                  <w:rPr>
                    <w:rFonts w:ascii="Times New Roman" w:hAnsi="Times New Roman"/>
                    <w:color w:val="000000"/>
                  </w:rPr>
                </w:pPr>
                <w:sdt>
                  <w:sdtPr>
                    <w:tag w:val="goog_rdk_174"/>
                    <w:id w:val="-1419629716"/>
                  </w:sdtPr>
                  <w:sdtEndPr/>
                  <w:sdtContent>
                    <w:r w:rsidR="00F43FB6">
                      <w:rPr>
                        <w:rFonts w:ascii="Times New Roman" w:hAnsi="Times New Roman"/>
                        <w:color w:val="000000"/>
                      </w:rPr>
                      <w:t>8</w:t>
                    </w:r>
                  </w:sdtContent>
                </w:sdt>
              </w:p>
            </w:tc>
            <w:tc>
              <w:tcPr>
                <w:tcW w:w="2812" w:type="dxa"/>
              </w:tcPr>
              <w:p w14:paraId="7BC1A050" w14:textId="77777777" w:rsidR="00E10281" w:rsidRDefault="00F43FB6">
                <w:pPr>
                  <w:jc w:val="center"/>
                  <w:rPr>
                    <w:rFonts w:ascii="Times New Roman" w:hAnsi="Times New Roman"/>
                    <w:color w:val="000000"/>
                  </w:rPr>
                </w:pPr>
                <w:r>
                  <w:rPr>
                    <w:rFonts w:ascii="Times New Roman" w:hAnsi="Times New Roman"/>
                  </w:rPr>
                  <w:t>Refer to G00.06- 01-05</w:t>
                </w:r>
              </w:p>
            </w:tc>
          </w:tr>
        </w:sdtContent>
      </w:sdt>
      <w:sdt>
        <w:sdtPr>
          <w:tag w:val="goog_rdk_175"/>
          <w:id w:val="-1545133033"/>
        </w:sdtPr>
        <w:sdtEndPr/>
        <w:sdtContent>
          <w:tr w:rsidR="00E10281" w14:paraId="0C343F1B" w14:textId="77777777" w:rsidTr="005808B8">
            <w:trPr>
              <w:trHeight w:val="170"/>
            </w:trPr>
            <w:tc>
              <w:tcPr>
                <w:tcW w:w="2812" w:type="dxa"/>
                <w:vAlign w:val="center"/>
              </w:tcPr>
              <w:p w14:paraId="25CE77AA" w14:textId="77777777" w:rsidR="00E10281" w:rsidRDefault="00F43FB6">
                <w:pPr>
                  <w:rPr>
                    <w:rFonts w:ascii="Times New Roman" w:hAnsi="Times New Roman"/>
                  </w:rPr>
                </w:pPr>
                <w:r>
                  <w:rPr>
                    <w:rFonts w:ascii="Times New Roman" w:hAnsi="Times New Roman"/>
                  </w:rPr>
                  <w:t>Health Care Provider Mobile Number</w:t>
                </w:r>
              </w:p>
            </w:tc>
            <w:tc>
              <w:tcPr>
                <w:tcW w:w="2812" w:type="dxa"/>
                <w:vAlign w:val="center"/>
              </w:tcPr>
              <w:p w14:paraId="7CD16FA6" w14:textId="77777777" w:rsidR="00E10281" w:rsidRDefault="00F43FB6">
                <w:pPr>
                  <w:rPr>
                    <w:rFonts w:ascii="Times New Roman" w:hAnsi="Times New Roman"/>
                  </w:rPr>
                </w:pPr>
                <w:r>
                  <w:rPr>
                    <w:rFonts w:ascii="Times New Roman" w:hAnsi="Times New Roman"/>
                  </w:rPr>
                  <w:t>05.005.0007</w:t>
                </w:r>
              </w:p>
            </w:tc>
            <w:tc>
              <w:tcPr>
                <w:tcW w:w="2812" w:type="dxa"/>
              </w:tcPr>
              <w:p w14:paraId="09B52AAB" w14:textId="77777777" w:rsidR="00E10281" w:rsidRDefault="008D6705">
                <w:pPr>
                  <w:jc w:val="center"/>
                  <w:rPr>
                    <w:rFonts w:ascii="Times New Roman" w:hAnsi="Times New Roman"/>
                    <w:color w:val="000000"/>
                  </w:rPr>
                </w:pPr>
                <w:sdt>
                  <w:sdtPr>
                    <w:tag w:val="goog_rdk_177"/>
                    <w:id w:val="336118791"/>
                  </w:sdtPr>
                  <w:sdtEndPr/>
                  <w:sdtContent>
                    <w:r w:rsidR="00F43FB6">
                      <w:rPr>
                        <w:rFonts w:ascii="Times New Roman" w:hAnsi="Times New Roman"/>
                        <w:color w:val="000000"/>
                      </w:rPr>
                      <w:t>Char</w:t>
                    </w:r>
                  </w:sdtContent>
                </w:sdt>
              </w:p>
            </w:tc>
            <w:tc>
              <w:tcPr>
                <w:tcW w:w="2812" w:type="dxa"/>
              </w:tcPr>
              <w:p w14:paraId="0632A33D" w14:textId="77777777" w:rsidR="00E10281" w:rsidRDefault="008D6705">
                <w:pPr>
                  <w:jc w:val="center"/>
                  <w:rPr>
                    <w:rFonts w:ascii="Times New Roman" w:hAnsi="Times New Roman"/>
                    <w:color w:val="000000"/>
                  </w:rPr>
                </w:pPr>
                <w:sdt>
                  <w:sdtPr>
                    <w:tag w:val="goog_rdk_179"/>
                    <w:id w:val="-1584533177"/>
                  </w:sdtPr>
                  <w:sdtEndPr/>
                  <w:sdtContent>
                    <w:r w:rsidR="00F43FB6">
                      <w:rPr>
                        <w:rFonts w:ascii="Times New Roman" w:hAnsi="Times New Roman"/>
                        <w:color w:val="000000"/>
                      </w:rPr>
                      <w:t>10</w:t>
                    </w:r>
                  </w:sdtContent>
                </w:sdt>
              </w:p>
            </w:tc>
            <w:tc>
              <w:tcPr>
                <w:tcW w:w="2812" w:type="dxa"/>
              </w:tcPr>
              <w:p w14:paraId="5FAD08B7" w14:textId="77777777" w:rsidR="00E10281" w:rsidRDefault="00F43FB6">
                <w:pPr>
                  <w:jc w:val="center"/>
                  <w:rPr>
                    <w:rFonts w:ascii="Times New Roman" w:hAnsi="Times New Roman"/>
                    <w:color w:val="000000"/>
                  </w:rPr>
                </w:pPr>
                <w:r>
                  <w:rPr>
                    <w:rFonts w:ascii="Times New Roman" w:hAnsi="Times New Roman"/>
                  </w:rPr>
                  <w:t>Refer to G00.06- 02-05</w:t>
                </w:r>
              </w:p>
            </w:tc>
          </w:tr>
        </w:sdtContent>
      </w:sdt>
      <w:sdt>
        <w:sdtPr>
          <w:tag w:val="goog_rdk_180"/>
          <w:id w:val="298882924"/>
        </w:sdtPr>
        <w:sdtEndPr/>
        <w:sdtContent>
          <w:tr w:rsidR="00E10281" w14:paraId="5D5050DA" w14:textId="77777777" w:rsidTr="005808B8">
            <w:trPr>
              <w:trHeight w:val="170"/>
            </w:trPr>
            <w:tc>
              <w:tcPr>
                <w:tcW w:w="2812" w:type="dxa"/>
                <w:vAlign w:val="center"/>
              </w:tcPr>
              <w:p w14:paraId="4B65B47E" w14:textId="77777777" w:rsidR="00E10281" w:rsidRDefault="00F43FB6">
                <w:pPr>
                  <w:rPr>
                    <w:rFonts w:ascii="Times New Roman" w:hAnsi="Times New Roman"/>
                  </w:rPr>
                </w:pPr>
                <w:r>
                  <w:rPr>
                    <w:rFonts w:ascii="Times New Roman" w:hAnsi="Times New Roman"/>
                  </w:rPr>
                  <w:t>Health Care Provider Email Address/URL</w:t>
                </w:r>
              </w:p>
            </w:tc>
            <w:tc>
              <w:tcPr>
                <w:tcW w:w="2812" w:type="dxa"/>
                <w:vAlign w:val="center"/>
              </w:tcPr>
              <w:p w14:paraId="17CA1CC5" w14:textId="77777777" w:rsidR="00E10281" w:rsidRDefault="00F43FB6">
                <w:pPr>
                  <w:rPr>
                    <w:rFonts w:ascii="Times New Roman" w:hAnsi="Times New Roman"/>
                  </w:rPr>
                </w:pPr>
                <w:r>
                  <w:rPr>
                    <w:rFonts w:ascii="Times New Roman" w:hAnsi="Times New Roman"/>
                  </w:rPr>
                  <w:t>05.005.0008</w:t>
                </w:r>
              </w:p>
            </w:tc>
            <w:tc>
              <w:tcPr>
                <w:tcW w:w="2812" w:type="dxa"/>
              </w:tcPr>
              <w:p w14:paraId="3FBE609F" w14:textId="77777777" w:rsidR="00E10281" w:rsidRDefault="008D6705">
                <w:pPr>
                  <w:jc w:val="center"/>
                  <w:rPr>
                    <w:rFonts w:ascii="Times New Roman" w:hAnsi="Times New Roman"/>
                    <w:color w:val="000000"/>
                  </w:rPr>
                </w:pPr>
                <w:sdt>
                  <w:sdtPr>
                    <w:tag w:val="goog_rdk_182"/>
                    <w:id w:val="-487403596"/>
                  </w:sdtPr>
                  <w:sdtEndPr/>
                  <w:sdtContent>
                    <w:r w:rsidR="00F43FB6">
                      <w:rPr>
                        <w:rFonts w:ascii="Times New Roman" w:hAnsi="Times New Roman"/>
                        <w:color w:val="000000"/>
                      </w:rPr>
                      <w:t>Varchar</w:t>
                    </w:r>
                  </w:sdtContent>
                </w:sdt>
              </w:p>
            </w:tc>
            <w:tc>
              <w:tcPr>
                <w:tcW w:w="2812" w:type="dxa"/>
              </w:tcPr>
              <w:p w14:paraId="058D904D" w14:textId="77777777" w:rsidR="00E10281" w:rsidRDefault="008D6705">
                <w:pPr>
                  <w:jc w:val="center"/>
                  <w:rPr>
                    <w:rFonts w:ascii="Times New Roman" w:hAnsi="Times New Roman"/>
                    <w:color w:val="000000"/>
                  </w:rPr>
                </w:pPr>
                <w:sdt>
                  <w:sdtPr>
                    <w:tag w:val="goog_rdk_184"/>
                    <w:id w:val="-1961405145"/>
                  </w:sdtPr>
                  <w:sdtEndPr/>
                  <w:sdtContent>
                    <w:r w:rsidR="00F43FB6">
                      <w:rPr>
                        <w:rFonts w:ascii="Times New Roman" w:hAnsi="Times New Roman"/>
                        <w:color w:val="000000"/>
                      </w:rPr>
                      <w:t>254</w:t>
                    </w:r>
                  </w:sdtContent>
                </w:sdt>
              </w:p>
            </w:tc>
            <w:tc>
              <w:tcPr>
                <w:tcW w:w="2812" w:type="dxa"/>
              </w:tcPr>
              <w:p w14:paraId="22E599F7" w14:textId="77777777" w:rsidR="00E10281" w:rsidRDefault="00F43FB6">
                <w:pPr>
                  <w:jc w:val="center"/>
                  <w:rPr>
                    <w:rFonts w:ascii="Times New Roman" w:hAnsi="Times New Roman"/>
                    <w:color w:val="000000"/>
                  </w:rPr>
                </w:pPr>
                <w:r>
                  <w:rPr>
                    <w:rFonts w:ascii="Times New Roman" w:hAnsi="Times New Roman"/>
                  </w:rPr>
                  <w:t>Refer to G00.09</w:t>
                </w:r>
              </w:p>
            </w:tc>
          </w:tr>
        </w:sdtContent>
      </w:sdt>
      <w:sdt>
        <w:sdtPr>
          <w:tag w:val="goog_rdk_185"/>
          <w:id w:val="1951431634"/>
        </w:sdtPr>
        <w:sdtEndPr/>
        <w:sdtContent>
          <w:tr w:rsidR="00E10281" w14:paraId="1ABAACF7" w14:textId="77777777" w:rsidTr="005808B8">
            <w:trPr>
              <w:trHeight w:val="170"/>
            </w:trPr>
            <w:tc>
              <w:tcPr>
                <w:tcW w:w="2812" w:type="dxa"/>
                <w:vAlign w:val="center"/>
              </w:tcPr>
              <w:p w14:paraId="6D3A96E8" w14:textId="77777777" w:rsidR="00E10281" w:rsidRDefault="00F43FB6">
                <w:pPr>
                  <w:rPr>
                    <w:rFonts w:ascii="Times New Roman" w:hAnsi="Times New Roman"/>
                  </w:rPr>
                </w:pPr>
                <w:r>
                  <w:rPr>
                    <w:rFonts w:ascii="Times New Roman" w:hAnsi="Times New Roman"/>
                  </w:rPr>
                  <w:t>Health Care Provider Name</w:t>
                </w:r>
              </w:p>
            </w:tc>
            <w:tc>
              <w:tcPr>
                <w:tcW w:w="2812" w:type="dxa"/>
                <w:vAlign w:val="center"/>
              </w:tcPr>
              <w:p w14:paraId="7BBC28B4" w14:textId="77777777" w:rsidR="00E10281" w:rsidRDefault="00F43FB6">
                <w:pPr>
                  <w:rPr>
                    <w:rFonts w:ascii="Times New Roman" w:hAnsi="Times New Roman"/>
                  </w:rPr>
                </w:pPr>
                <w:r>
                  <w:rPr>
                    <w:rFonts w:ascii="Times New Roman" w:hAnsi="Times New Roman"/>
                  </w:rPr>
                  <w:t>05.005.0009</w:t>
                </w:r>
              </w:p>
            </w:tc>
            <w:tc>
              <w:tcPr>
                <w:tcW w:w="2812" w:type="dxa"/>
              </w:tcPr>
              <w:p w14:paraId="7C728D47" w14:textId="77777777" w:rsidR="00E10281" w:rsidRDefault="00E10281">
                <w:pPr>
                  <w:jc w:val="center"/>
                  <w:rPr>
                    <w:rFonts w:ascii="Times New Roman" w:hAnsi="Times New Roman"/>
                    <w:color w:val="000000"/>
                  </w:rPr>
                </w:pPr>
              </w:p>
            </w:tc>
            <w:tc>
              <w:tcPr>
                <w:tcW w:w="2812" w:type="dxa"/>
              </w:tcPr>
              <w:p w14:paraId="51A2E1CA" w14:textId="77777777" w:rsidR="00E10281" w:rsidRDefault="00E10281">
                <w:pPr>
                  <w:jc w:val="center"/>
                  <w:rPr>
                    <w:rFonts w:ascii="Times New Roman" w:hAnsi="Times New Roman"/>
                    <w:color w:val="000000"/>
                  </w:rPr>
                </w:pPr>
              </w:p>
            </w:tc>
            <w:tc>
              <w:tcPr>
                <w:tcW w:w="2812" w:type="dxa"/>
              </w:tcPr>
              <w:p w14:paraId="70BCEC1B" w14:textId="77777777" w:rsidR="00E10281" w:rsidRDefault="00F43FB6">
                <w:pPr>
                  <w:jc w:val="center"/>
                  <w:rPr>
                    <w:rFonts w:ascii="Times New Roman" w:hAnsi="Times New Roman"/>
                    <w:color w:val="000000"/>
                  </w:rPr>
                </w:pPr>
                <w:r>
                  <w:rPr>
                    <w:rFonts w:ascii="Times New Roman" w:hAnsi="Times New Roman"/>
                  </w:rPr>
                  <w:t>Refer to G01.02</w:t>
                </w:r>
              </w:p>
            </w:tc>
          </w:tr>
        </w:sdtContent>
      </w:sdt>
      <w:sdt>
        <w:sdtPr>
          <w:tag w:val="goog_rdk_186"/>
          <w:id w:val="-1362277418"/>
        </w:sdtPr>
        <w:sdtEndPr/>
        <w:sdtContent>
          <w:tr w:rsidR="00E10281" w14:paraId="5AD375C3" w14:textId="77777777" w:rsidTr="005808B8">
            <w:trPr>
              <w:trHeight w:val="170"/>
            </w:trPr>
            <w:tc>
              <w:tcPr>
                <w:tcW w:w="2812" w:type="dxa"/>
                <w:vAlign w:val="center"/>
              </w:tcPr>
              <w:p w14:paraId="068A3B9A" w14:textId="77777777" w:rsidR="00E10281" w:rsidRDefault="00F43FB6">
                <w:pPr>
                  <w:rPr>
                    <w:rFonts w:ascii="Times New Roman" w:hAnsi="Times New Roman"/>
                  </w:rPr>
                </w:pPr>
                <w:r>
                  <w:rPr>
                    <w:rFonts w:ascii="Times New Roman" w:hAnsi="Times New Roman"/>
                  </w:rPr>
                  <w:t>Health Service Provider Role code</w:t>
                </w:r>
              </w:p>
            </w:tc>
            <w:tc>
              <w:tcPr>
                <w:tcW w:w="2812" w:type="dxa"/>
                <w:vAlign w:val="center"/>
              </w:tcPr>
              <w:p w14:paraId="001D3B72" w14:textId="77777777" w:rsidR="00E10281" w:rsidRDefault="00F43FB6">
                <w:pPr>
                  <w:rPr>
                    <w:rFonts w:ascii="Times New Roman" w:hAnsi="Times New Roman"/>
                  </w:rPr>
                </w:pPr>
                <w:r>
                  <w:rPr>
                    <w:rFonts w:ascii="Times New Roman" w:hAnsi="Times New Roman"/>
                  </w:rPr>
                  <w:t>05.005.0010</w:t>
                </w:r>
              </w:p>
            </w:tc>
            <w:tc>
              <w:tcPr>
                <w:tcW w:w="2812" w:type="dxa"/>
              </w:tcPr>
              <w:p w14:paraId="7C7E363D" w14:textId="77777777" w:rsidR="00E10281" w:rsidRDefault="00F43FB6">
                <w:pPr>
                  <w:jc w:val="center"/>
                  <w:rPr>
                    <w:rFonts w:ascii="Times New Roman" w:hAnsi="Times New Roman"/>
                    <w:color w:val="000000"/>
                  </w:rPr>
                </w:pPr>
                <w:r>
                  <w:rPr>
                    <w:rFonts w:ascii="Times New Roman" w:hAnsi="Times New Roman"/>
                    <w:color w:val="000000"/>
                  </w:rPr>
                  <w:t>Integer</w:t>
                </w:r>
              </w:p>
            </w:tc>
            <w:tc>
              <w:tcPr>
                <w:tcW w:w="2812" w:type="dxa"/>
              </w:tcPr>
              <w:p w14:paraId="10F3BA5A" w14:textId="77777777" w:rsidR="00E10281" w:rsidRDefault="00F43FB6">
                <w:pPr>
                  <w:jc w:val="center"/>
                  <w:rPr>
                    <w:rFonts w:ascii="Times New Roman" w:hAnsi="Times New Roman"/>
                    <w:color w:val="000000"/>
                  </w:rPr>
                </w:pPr>
                <w:r>
                  <w:rPr>
                    <w:rFonts w:ascii="Times New Roman" w:hAnsi="Times New Roman"/>
                    <w:color w:val="000000"/>
                  </w:rPr>
                  <w:t>2</w:t>
                </w:r>
              </w:p>
            </w:tc>
            <w:tc>
              <w:tcPr>
                <w:tcW w:w="2812" w:type="dxa"/>
              </w:tcPr>
              <w:p w14:paraId="7140B7AE" w14:textId="77777777" w:rsidR="00E10281" w:rsidRDefault="00F43FB6">
                <w:pPr>
                  <w:jc w:val="center"/>
                  <w:rPr>
                    <w:rFonts w:ascii="Times New Roman" w:hAnsi="Times New Roman"/>
                    <w:color w:val="000000"/>
                  </w:rPr>
                </w:pPr>
                <w:r>
                  <w:rPr>
                    <w:rFonts w:ascii="Times New Roman" w:hAnsi="Times New Roman"/>
                  </w:rPr>
                  <w:t xml:space="preserve">Refer to </w:t>
                </w:r>
                <w:sdt>
                  <w:sdtPr>
                    <w:tag w:val="goog_rdk_187"/>
                    <w:id w:val="-1773923854"/>
                  </w:sdtPr>
                  <w:sdtEndPr/>
                  <w:sdtContent>
                    <w:r w:rsidRPr="000A3953">
                      <w:rPr>
                        <w:rFonts w:ascii="Times New Roman" w:hAnsi="Times New Roman"/>
                      </w:rPr>
                      <w:t>CD05.009</w:t>
                    </w:r>
                  </w:sdtContent>
                </w:sdt>
              </w:p>
            </w:tc>
          </w:tr>
        </w:sdtContent>
      </w:sdt>
      <w:sdt>
        <w:sdtPr>
          <w:tag w:val="goog_rdk_188"/>
          <w:id w:val="-1678336565"/>
        </w:sdtPr>
        <w:sdtEndPr/>
        <w:sdtContent>
          <w:tr w:rsidR="00E10281" w14:paraId="3B44ADE4" w14:textId="77777777" w:rsidTr="005808B8">
            <w:trPr>
              <w:trHeight w:val="170"/>
            </w:trPr>
            <w:tc>
              <w:tcPr>
                <w:tcW w:w="2812" w:type="dxa"/>
                <w:vAlign w:val="center"/>
              </w:tcPr>
              <w:p w14:paraId="7D5994E0" w14:textId="77777777" w:rsidR="00E10281" w:rsidRDefault="00F43FB6">
                <w:pPr>
                  <w:rPr>
                    <w:rFonts w:ascii="Times New Roman" w:hAnsi="Times New Roman"/>
                  </w:rPr>
                </w:pPr>
                <w:r>
                  <w:rPr>
                    <w:rFonts w:ascii="Times New Roman" w:hAnsi="Times New Roman"/>
                  </w:rPr>
                  <w:t>Health Service Provider Role Free Text</w:t>
                </w:r>
              </w:p>
            </w:tc>
            <w:tc>
              <w:tcPr>
                <w:tcW w:w="2812" w:type="dxa"/>
                <w:vAlign w:val="center"/>
              </w:tcPr>
              <w:p w14:paraId="70B149D0" w14:textId="77777777" w:rsidR="00E10281" w:rsidRDefault="00F43FB6">
                <w:pPr>
                  <w:rPr>
                    <w:rFonts w:ascii="Times New Roman" w:hAnsi="Times New Roman"/>
                  </w:rPr>
                </w:pPr>
                <w:r>
                  <w:rPr>
                    <w:rFonts w:ascii="Times New Roman" w:hAnsi="Times New Roman"/>
                  </w:rPr>
                  <w:t>05.005.0011</w:t>
                </w:r>
              </w:p>
            </w:tc>
            <w:tc>
              <w:tcPr>
                <w:tcW w:w="2812" w:type="dxa"/>
              </w:tcPr>
              <w:p w14:paraId="5C6994E4" w14:textId="77777777" w:rsidR="00E10281" w:rsidRDefault="00F43FB6">
                <w:pPr>
                  <w:jc w:val="center"/>
                  <w:rPr>
                    <w:rFonts w:ascii="Times New Roman" w:hAnsi="Times New Roman"/>
                    <w:color w:val="000000"/>
                  </w:rPr>
                </w:pPr>
                <w:r>
                  <w:rPr>
                    <w:rFonts w:ascii="Times New Roman" w:hAnsi="Times New Roman"/>
                    <w:color w:val="000000"/>
                  </w:rPr>
                  <w:t>Varchar</w:t>
                </w:r>
              </w:p>
            </w:tc>
            <w:tc>
              <w:tcPr>
                <w:tcW w:w="2812" w:type="dxa"/>
              </w:tcPr>
              <w:p w14:paraId="5981D10F" w14:textId="77777777" w:rsidR="00E10281" w:rsidRDefault="00F43FB6">
                <w:pPr>
                  <w:jc w:val="center"/>
                  <w:rPr>
                    <w:rFonts w:ascii="Times New Roman" w:hAnsi="Times New Roman"/>
                    <w:color w:val="000000"/>
                  </w:rPr>
                </w:pPr>
                <w:r>
                  <w:rPr>
                    <w:rFonts w:ascii="Times New Roman" w:hAnsi="Times New Roman"/>
                    <w:color w:val="000000"/>
                  </w:rPr>
                  <w:t>99</w:t>
                </w:r>
              </w:p>
            </w:tc>
            <w:tc>
              <w:tcPr>
                <w:tcW w:w="2812" w:type="dxa"/>
              </w:tcPr>
              <w:p w14:paraId="643E0B4E" w14:textId="77777777" w:rsidR="00E10281" w:rsidRDefault="00E10281">
                <w:pPr>
                  <w:jc w:val="center"/>
                  <w:rPr>
                    <w:rFonts w:ascii="Times New Roman" w:hAnsi="Times New Roman"/>
                    <w:color w:val="000000"/>
                  </w:rPr>
                </w:pPr>
              </w:p>
            </w:tc>
          </w:tr>
        </w:sdtContent>
      </w:sdt>
      <w:sdt>
        <w:sdtPr>
          <w:tag w:val="goog_rdk_189"/>
          <w:id w:val="350388643"/>
        </w:sdtPr>
        <w:sdtEndPr/>
        <w:sdtContent>
          <w:tr w:rsidR="00E10281" w14:paraId="5B11C953" w14:textId="77777777" w:rsidTr="005808B8">
            <w:trPr>
              <w:trHeight w:val="170"/>
            </w:trPr>
            <w:tc>
              <w:tcPr>
                <w:tcW w:w="2812" w:type="dxa"/>
                <w:vAlign w:val="center"/>
              </w:tcPr>
              <w:p w14:paraId="54CFD5A6" w14:textId="77777777" w:rsidR="00E10281" w:rsidRDefault="00F43FB6">
                <w:pPr>
                  <w:rPr>
                    <w:rFonts w:ascii="Times New Roman" w:hAnsi="Times New Roman"/>
                  </w:rPr>
                </w:pPr>
                <w:r>
                  <w:rPr>
                    <w:rFonts w:ascii="Times New Roman" w:hAnsi="Times New Roman"/>
                  </w:rPr>
                  <w:t>Health Service Provider Type</w:t>
                </w:r>
              </w:p>
            </w:tc>
            <w:tc>
              <w:tcPr>
                <w:tcW w:w="2812" w:type="dxa"/>
                <w:vAlign w:val="center"/>
              </w:tcPr>
              <w:p w14:paraId="444428A2" w14:textId="77777777" w:rsidR="00E10281" w:rsidRDefault="00F43FB6">
                <w:pPr>
                  <w:rPr>
                    <w:rFonts w:ascii="Times New Roman" w:hAnsi="Times New Roman"/>
                  </w:rPr>
                </w:pPr>
                <w:r>
                  <w:rPr>
                    <w:rFonts w:ascii="Times New Roman" w:hAnsi="Times New Roman"/>
                  </w:rPr>
                  <w:t>05.005.0012</w:t>
                </w:r>
              </w:p>
            </w:tc>
            <w:tc>
              <w:tcPr>
                <w:tcW w:w="2812" w:type="dxa"/>
              </w:tcPr>
              <w:p w14:paraId="05D794D7" w14:textId="77777777" w:rsidR="00E10281" w:rsidRDefault="00F43FB6">
                <w:pPr>
                  <w:jc w:val="center"/>
                  <w:rPr>
                    <w:rFonts w:ascii="Times New Roman" w:hAnsi="Times New Roman"/>
                    <w:color w:val="000000"/>
                  </w:rPr>
                </w:pPr>
                <w:r>
                  <w:rPr>
                    <w:rFonts w:ascii="Times New Roman" w:hAnsi="Times New Roman"/>
                    <w:color w:val="000000"/>
                  </w:rPr>
                  <w:t xml:space="preserve">Integer </w:t>
                </w:r>
              </w:p>
            </w:tc>
            <w:tc>
              <w:tcPr>
                <w:tcW w:w="2812" w:type="dxa"/>
              </w:tcPr>
              <w:p w14:paraId="3A75A23F" w14:textId="77777777" w:rsidR="00E10281" w:rsidRDefault="00F43FB6">
                <w:pPr>
                  <w:jc w:val="center"/>
                  <w:rPr>
                    <w:rFonts w:ascii="Times New Roman" w:hAnsi="Times New Roman"/>
                    <w:color w:val="000000"/>
                  </w:rPr>
                </w:pPr>
                <w:r>
                  <w:rPr>
                    <w:rFonts w:ascii="Times New Roman" w:hAnsi="Times New Roman"/>
                    <w:color w:val="000000"/>
                  </w:rPr>
                  <w:t>2</w:t>
                </w:r>
              </w:p>
            </w:tc>
            <w:tc>
              <w:tcPr>
                <w:tcW w:w="2812" w:type="dxa"/>
              </w:tcPr>
              <w:p w14:paraId="4DDE0FD2" w14:textId="77777777" w:rsidR="00E10281" w:rsidRDefault="00F43FB6">
                <w:pPr>
                  <w:jc w:val="center"/>
                  <w:rPr>
                    <w:rFonts w:ascii="Times New Roman" w:hAnsi="Times New Roman"/>
                    <w:color w:val="000000"/>
                  </w:rPr>
                </w:pPr>
                <w:r>
                  <w:rPr>
                    <w:rFonts w:ascii="Times New Roman" w:hAnsi="Times New Roman"/>
                  </w:rPr>
                  <w:t xml:space="preserve">Refer to </w:t>
                </w:r>
                <w:sdt>
                  <w:sdtPr>
                    <w:tag w:val="goog_rdk_190"/>
                    <w:id w:val="-575290091"/>
                  </w:sdtPr>
                  <w:sdtEndPr/>
                  <w:sdtContent>
                    <w:r w:rsidRPr="000A3953">
                      <w:rPr>
                        <w:rFonts w:ascii="Times New Roman" w:hAnsi="Times New Roman"/>
                      </w:rPr>
                      <w:t>CD05.010</w:t>
                    </w:r>
                  </w:sdtContent>
                </w:sdt>
              </w:p>
            </w:tc>
          </w:tr>
        </w:sdtContent>
      </w:sdt>
    </w:tbl>
    <w:p w14:paraId="54654D6B" w14:textId="77777777" w:rsidR="00E10281" w:rsidRDefault="00F43FB6">
      <w:pPr>
        <w:numPr>
          <w:ilvl w:val="2"/>
          <w:numId w:val="10"/>
        </w:numPr>
        <w:pBdr>
          <w:top w:val="nil"/>
          <w:left w:val="nil"/>
          <w:bottom w:val="nil"/>
          <w:right w:val="nil"/>
          <w:between w:val="nil"/>
        </w:pBdr>
        <w:spacing w:before="240" w:after="160"/>
        <w:rPr>
          <w:rFonts w:ascii="Times New Roman" w:hAnsi="Times New Roman"/>
          <w:b/>
          <w:color w:val="000000"/>
        </w:rPr>
      </w:pPr>
      <w:r>
        <w:rPr>
          <w:rFonts w:ascii="Times New Roman" w:hAnsi="Times New Roman"/>
          <w:b/>
          <w:color w:val="000000"/>
        </w:rPr>
        <w:t>Entity: Facility</w:t>
      </w:r>
    </w:p>
    <w:tbl>
      <w:tblPr>
        <w:tblStyle w:val="a6"/>
        <w:tblW w:w="143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0"/>
        <w:gridCol w:w="2860"/>
        <w:gridCol w:w="2860"/>
        <w:gridCol w:w="2860"/>
        <w:gridCol w:w="2860"/>
      </w:tblGrid>
      <w:sdt>
        <w:sdtPr>
          <w:tag w:val="goog_rdk_191"/>
          <w:id w:val="-1591531970"/>
        </w:sdtPr>
        <w:sdtEndPr/>
        <w:sdtContent>
          <w:tr w:rsidR="00E10281" w14:paraId="13285BE2" w14:textId="77777777" w:rsidTr="005808B8">
            <w:trPr>
              <w:trHeight w:val="119"/>
            </w:trPr>
            <w:tc>
              <w:tcPr>
                <w:tcW w:w="2860" w:type="dxa"/>
              </w:tcPr>
              <w:p w14:paraId="4D57DAA9" w14:textId="77777777" w:rsidR="00E10281" w:rsidRDefault="00F43FB6">
                <w:pPr>
                  <w:jc w:val="center"/>
                  <w:rPr>
                    <w:rFonts w:ascii="Times New Roman" w:hAnsi="Times New Roman"/>
                    <w:b/>
                  </w:rPr>
                </w:pPr>
                <w:r>
                  <w:rPr>
                    <w:rFonts w:ascii="Times New Roman" w:hAnsi="Times New Roman"/>
                    <w:b/>
                  </w:rPr>
                  <w:t>Data Elements</w:t>
                </w:r>
              </w:p>
            </w:tc>
            <w:tc>
              <w:tcPr>
                <w:tcW w:w="2860" w:type="dxa"/>
              </w:tcPr>
              <w:p w14:paraId="3E6C689A" w14:textId="77777777" w:rsidR="00E10281" w:rsidRDefault="00F43FB6">
                <w:pPr>
                  <w:jc w:val="center"/>
                  <w:rPr>
                    <w:rFonts w:ascii="Times New Roman" w:hAnsi="Times New Roman"/>
                    <w:b/>
                  </w:rPr>
                </w:pPr>
                <w:r>
                  <w:rPr>
                    <w:rFonts w:ascii="Times New Roman" w:hAnsi="Times New Roman"/>
                    <w:b/>
                  </w:rPr>
                  <w:t>MDDS Codes</w:t>
                </w:r>
              </w:p>
            </w:tc>
            <w:tc>
              <w:tcPr>
                <w:tcW w:w="2860" w:type="dxa"/>
              </w:tcPr>
              <w:p w14:paraId="5FF5A24D" w14:textId="77777777" w:rsidR="00E10281" w:rsidRDefault="00F43FB6">
                <w:pPr>
                  <w:jc w:val="center"/>
                  <w:rPr>
                    <w:rFonts w:ascii="Times New Roman" w:hAnsi="Times New Roman"/>
                    <w:b/>
                  </w:rPr>
                </w:pPr>
                <w:r>
                  <w:rPr>
                    <w:rFonts w:ascii="Times New Roman" w:hAnsi="Times New Roman"/>
                    <w:b/>
                  </w:rPr>
                  <w:t>Data Format</w:t>
                </w:r>
              </w:p>
            </w:tc>
            <w:tc>
              <w:tcPr>
                <w:tcW w:w="2860" w:type="dxa"/>
              </w:tcPr>
              <w:p w14:paraId="6D605350" w14:textId="77777777" w:rsidR="00E10281" w:rsidRDefault="00F43FB6">
                <w:pPr>
                  <w:jc w:val="center"/>
                  <w:rPr>
                    <w:rFonts w:ascii="Times New Roman" w:hAnsi="Times New Roman"/>
                    <w:b/>
                  </w:rPr>
                </w:pPr>
                <w:r>
                  <w:rPr>
                    <w:rFonts w:ascii="Times New Roman" w:hAnsi="Times New Roman"/>
                    <w:b/>
                  </w:rPr>
                  <w:t>Maximum Size</w:t>
                </w:r>
              </w:p>
            </w:tc>
            <w:tc>
              <w:tcPr>
                <w:tcW w:w="2860" w:type="dxa"/>
              </w:tcPr>
              <w:p w14:paraId="2369211F" w14:textId="77777777" w:rsidR="00E10281" w:rsidRDefault="00F43FB6">
                <w:pPr>
                  <w:jc w:val="center"/>
                  <w:rPr>
                    <w:rFonts w:ascii="Times New Roman" w:hAnsi="Times New Roman"/>
                    <w:b/>
                  </w:rPr>
                </w:pPr>
                <w:r>
                  <w:rPr>
                    <w:rFonts w:ascii="Times New Roman" w:hAnsi="Times New Roman"/>
                    <w:b/>
                  </w:rPr>
                  <w:t>Code Directory</w:t>
                </w:r>
              </w:p>
            </w:tc>
          </w:tr>
        </w:sdtContent>
      </w:sdt>
      <w:sdt>
        <w:sdtPr>
          <w:tag w:val="goog_rdk_192"/>
          <w:id w:val="1675913381"/>
        </w:sdtPr>
        <w:sdtEndPr/>
        <w:sdtContent>
          <w:tr w:rsidR="00E10281" w14:paraId="6443845E" w14:textId="77777777" w:rsidTr="005808B8">
            <w:trPr>
              <w:trHeight w:val="119"/>
            </w:trPr>
            <w:tc>
              <w:tcPr>
                <w:tcW w:w="2860" w:type="dxa"/>
              </w:tcPr>
              <w:p w14:paraId="0E59BABB" w14:textId="77777777" w:rsidR="00E10281" w:rsidRDefault="00E10281">
                <w:pPr>
                  <w:rPr>
                    <w:rFonts w:ascii="Times New Roman" w:hAnsi="Times New Roman"/>
                    <w:b/>
                    <w:i/>
                  </w:rPr>
                </w:pPr>
              </w:p>
            </w:tc>
            <w:tc>
              <w:tcPr>
                <w:tcW w:w="2860" w:type="dxa"/>
              </w:tcPr>
              <w:p w14:paraId="235D524E" w14:textId="77777777" w:rsidR="00E10281" w:rsidRDefault="00E10281">
                <w:pPr>
                  <w:rPr>
                    <w:rFonts w:ascii="Times New Roman" w:hAnsi="Times New Roman"/>
                    <w:b/>
                    <w:i/>
                  </w:rPr>
                </w:pPr>
              </w:p>
            </w:tc>
            <w:tc>
              <w:tcPr>
                <w:tcW w:w="2860" w:type="dxa"/>
              </w:tcPr>
              <w:p w14:paraId="4E2B40EB" w14:textId="77777777" w:rsidR="00E10281" w:rsidRDefault="00E10281">
                <w:pPr>
                  <w:jc w:val="center"/>
                  <w:rPr>
                    <w:rFonts w:ascii="Times New Roman" w:hAnsi="Times New Roman"/>
                    <w:b/>
                  </w:rPr>
                </w:pPr>
              </w:p>
            </w:tc>
            <w:tc>
              <w:tcPr>
                <w:tcW w:w="2860" w:type="dxa"/>
              </w:tcPr>
              <w:p w14:paraId="6C665541" w14:textId="77777777" w:rsidR="00E10281" w:rsidRDefault="00E10281">
                <w:pPr>
                  <w:jc w:val="center"/>
                  <w:rPr>
                    <w:rFonts w:ascii="Times New Roman" w:hAnsi="Times New Roman"/>
                    <w:b/>
                  </w:rPr>
                </w:pPr>
              </w:p>
            </w:tc>
            <w:tc>
              <w:tcPr>
                <w:tcW w:w="2860" w:type="dxa"/>
              </w:tcPr>
              <w:p w14:paraId="2CE18F4F" w14:textId="77777777" w:rsidR="00E10281" w:rsidRDefault="00E10281">
                <w:pPr>
                  <w:jc w:val="center"/>
                  <w:rPr>
                    <w:rFonts w:ascii="Times New Roman" w:hAnsi="Times New Roman"/>
                    <w:b/>
                  </w:rPr>
                </w:pPr>
              </w:p>
            </w:tc>
          </w:tr>
        </w:sdtContent>
      </w:sdt>
      <w:sdt>
        <w:sdtPr>
          <w:tag w:val="goog_rdk_193"/>
          <w:id w:val="-237330461"/>
        </w:sdtPr>
        <w:sdtEndPr/>
        <w:sdtContent>
          <w:tr w:rsidR="00E10281" w14:paraId="5BB9FCCA" w14:textId="77777777" w:rsidTr="005808B8">
            <w:trPr>
              <w:trHeight w:val="119"/>
            </w:trPr>
            <w:tc>
              <w:tcPr>
                <w:tcW w:w="2860" w:type="dxa"/>
                <w:vAlign w:val="center"/>
              </w:tcPr>
              <w:p w14:paraId="0D39EC9C" w14:textId="77777777" w:rsidR="00E10281" w:rsidRDefault="00F43FB6">
                <w:pPr>
                  <w:rPr>
                    <w:rFonts w:ascii="Times New Roman" w:hAnsi="Times New Roman"/>
                  </w:rPr>
                </w:pPr>
                <w:r>
                  <w:rPr>
                    <w:rFonts w:ascii="Times New Roman" w:hAnsi="Times New Roman"/>
                  </w:rPr>
                  <w:t>Unique Facility Identification Number</w:t>
                </w:r>
              </w:p>
            </w:tc>
            <w:tc>
              <w:tcPr>
                <w:tcW w:w="2860" w:type="dxa"/>
                <w:vAlign w:val="center"/>
              </w:tcPr>
              <w:p w14:paraId="0236C3B7" w14:textId="77777777" w:rsidR="00E10281" w:rsidRDefault="00F43FB6">
                <w:pPr>
                  <w:rPr>
                    <w:rFonts w:ascii="Times New Roman" w:hAnsi="Times New Roman"/>
                  </w:rPr>
                </w:pPr>
                <w:r>
                  <w:rPr>
                    <w:rFonts w:ascii="Times New Roman" w:hAnsi="Times New Roman"/>
                  </w:rPr>
                  <w:t>05.008.0001</w:t>
                </w:r>
              </w:p>
            </w:tc>
            <w:tc>
              <w:tcPr>
                <w:tcW w:w="2860" w:type="dxa"/>
              </w:tcPr>
              <w:p w14:paraId="09FEE8F3" w14:textId="77777777" w:rsidR="00E10281" w:rsidRDefault="00F43FB6">
                <w:pPr>
                  <w:jc w:val="center"/>
                  <w:rPr>
                    <w:rFonts w:ascii="Times New Roman" w:hAnsi="Times New Roman"/>
                    <w:color w:val="000000"/>
                  </w:rPr>
                </w:pPr>
                <w:r>
                  <w:rPr>
                    <w:rFonts w:ascii="Times New Roman" w:hAnsi="Times New Roman"/>
                    <w:color w:val="000000"/>
                  </w:rPr>
                  <w:t>Integer</w:t>
                </w:r>
              </w:p>
            </w:tc>
            <w:tc>
              <w:tcPr>
                <w:tcW w:w="2860" w:type="dxa"/>
              </w:tcPr>
              <w:p w14:paraId="133B5EDD" w14:textId="77777777" w:rsidR="00E10281" w:rsidRDefault="00F43FB6">
                <w:pPr>
                  <w:jc w:val="center"/>
                  <w:rPr>
                    <w:rFonts w:ascii="Times New Roman" w:hAnsi="Times New Roman"/>
                    <w:color w:val="000000"/>
                  </w:rPr>
                </w:pPr>
                <w:r>
                  <w:rPr>
                    <w:rFonts w:ascii="Times New Roman" w:hAnsi="Times New Roman"/>
                    <w:color w:val="000000"/>
                  </w:rPr>
                  <w:t>10</w:t>
                </w:r>
              </w:p>
            </w:tc>
            <w:tc>
              <w:tcPr>
                <w:tcW w:w="2860" w:type="dxa"/>
              </w:tcPr>
              <w:p w14:paraId="67B311AD" w14:textId="77777777" w:rsidR="00E10281" w:rsidRDefault="00F43FB6">
                <w:pPr>
                  <w:jc w:val="center"/>
                  <w:rPr>
                    <w:rFonts w:ascii="Times New Roman" w:hAnsi="Times New Roman"/>
                    <w:color w:val="000000"/>
                  </w:rPr>
                </w:pPr>
                <w:r>
                  <w:rPr>
                    <w:rFonts w:ascii="Times New Roman" w:hAnsi="Times New Roman"/>
                    <w:color w:val="000000"/>
                  </w:rPr>
                  <w:t xml:space="preserve">Refer to </w:t>
                </w:r>
                <w:sdt>
                  <w:sdtPr>
                    <w:tag w:val="goog_rdk_194"/>
                    <w:id w:val="-463819989"/>
                  </w:sdtPr>
                  <w:sdtEndPr/>
                  <w:sdtContent>
                    <w:r w:rsidRPr="000A3953">
                      <w:rPr>
                        <w:rFonts w:ascii="Times New Roman" w:hAnsi="Times New Roman"/>
                      </w:rPr>
                      <w:t>CD05.001</w:t>
                    </w:r>
                  </w:sdtContent>
                </w:sdt>
              </w:p>
            </w:tc>
          </w:tr>
        </w:sdtContent>
      </w:sdt>
      <w:sdt>
        <w:sdtPr>
          <w:tag w:val="goog_rdk_195"/>
          <w:id w:val="-278801922"/>
        </w:sdtPr>
        <w:sdtEndPr/>
        <w:sdtContent>
          <w:tr w:rsidR="00E10281" w14:paraId="1FF728A8" w14:textId="77777777" w:rsidTr="005808B8">
            <w:trPr>
              <w:trHeight w:val="119"/>
            </w:trPr>
            <w:tc>
              <w:tcPr>
                <w:tcW w:w="2860" w:type="dxa"/>
                <w:vAlign w:val="center"/>
              </w:tcPr>
              <w:p w14:paraId="0923B8F0" w14:textId="77777777" w:rsidR="00E10281" w:rsidRDefault="00F43FB6">
                <w:pPr>
                  <w:rPr>
                    <w:rFonts w:ascii="Times New Roman" w:hAnsi="Times New Roman"/>
                  </w:rPr>
                </w:pPr>
                <w:r>
                  <w:rPr>
                    <w:rFonts w:ascii="Times New Roman" w:hAnsi="Times New Roman"/>
                  </w:rPr>
                  <w:t>Facility Type Code</w:t>
                </w:r>
              </w:p>
            </w:tc>
            <w:tc>
              <w:tcPr>
                <w:tcW w:w="2860" w:type="dxa"/>
                <w:vAlign w:val="center"/>
              </w:tcPr>
              <w:p w14:paraId="3A7A83B7" w14:textId="77777777" w:rsidR="00E10281" w:rsidRDefault="00F43FB6">
                <w:pPr>
                  <w:rPr>
                    <w:rFonts w:ascii="Times New Roman" w:hAnsi="Times New Roman"/>
                  </w:rPr>
                </w:pPr>
                <w:r>
                  <w:rPr>
                    <w:rFonts w:ascii="Times New Roman" w:hAnsi="Times New Roman"/>
                  </w:rPr>
                  <w:t>05.008.0002</w:t>
                </w:r>
              </w:p>
            </w:tc>
            <w:tc>
              <w:tcPr>
                <w:tcW w:w="2860" w:type="dxa"/>
              </w:tcPr>
              <w:p w14:paraId="091BC39F" w14:textId="77777777" w:rsidR="00E10281" w:rsidRDefault="00F43FB6">
                <w:pPr>
                  <w:jc w:val="center"/>
                  <w:rPr>
                    <w:rFonts w:ascii="Times New Roman" w:hAnsi="Times New Roman"/>
                    <w:color w:val="000000"/>
                  </w:rPr>
                </w:pPr>
                <w:r>
                  <w:rPr>
                    <w:rFonts w:ascii="Times New Roman" w:hAnsi="Times New Roman"/>
                    <w:color w:val="000000"/>
                  </w:rPr>
                  <w:t>Integer</w:t>
                </w:r>
              </w:p>
            </w:tc>
            <w:tc>
              <w:tcPr>
                <w:tcW w:w="2860" w:type="dxa"/>
              </w:tcPr>
              <w:p w14:paraId="092C70D3" w14:textId="77777777" w:rsidR="00E10281" w:rsidRDefault="00F43FB6">
                <w:pPr>
                  <w:jc w:val="center"/>
                  <w:rPr>
                    <w:rFonts w:ascii="Times New Roman" w:hAnsi="Times New Roman"/>
                    <w:color w:val="000000"/>
                  </w:rPr>
                </w:pPr>
                <w:r>
                  <w:rPr>
                    <w:rFonts w:ascii="Times New Roman" w:hAnsi="Times New Roman"/>
                    <w:color w:val="000000"/>
                  </w:rPr>
                  <w:t>2</w:t>
                </w:r>
              </w:p>
            </w:tc>
            <w:tc>
              <w:tcPr>
                <w:tcW w:w="2860" w:type="dxa"/>
              </w:tcPr>
              <w:p w14:paraId="08F0FBC3" w14:textId="77777777" w:rsidR="00E10281" w:rsidRDefault="008D6705">
                <w:pPr>
                  <w:jc w:val="center"/>
                  <w:rPr>
                    <w:rFonts w:ascii="Times New Roman" w:hAnsi="Times New Roman"/>
                    <w:color w:val="000000"/>
                  </w:rPr>
                </w:pPr>
                <w:sdt>
                  <w:sdtPr>
                    <w:tag w:val="goog_rdk_196"/>
                    <w:id w:val="783152634"/>
                  </w:sdtPr>
                  <w:sdtEndPr/>
                  <w:sdtContent>
                    <w:r w:rsidR="00F43FB6" w:rsidRPr="000A3953">
                      <w:rPr>
                        <w:rFonts w:ascii="Times New Roman" w:hAnsi="Times New Roman"/>
                      </w:rPr>
                      <w:t>Refer to CD05.002</w:t>
                    </w:r>
                  </w:sdtContent>
                </w:sdt>
              </w:p>
            </w:tc>
          </w:tr>
        </w:sdtContent>
      </w:sdt>
      <w:sdt>
        <w:sdtPr>
          <w:tag w:val="goog_rdk_197"/>
          <w:id w:val="422763865"/>
        </w:sdtPr>
        <w:sdtEndPr/>
        <w:sdtContent>
          <w:tr w:rsidR="00E10281" w14:paraId="64625AD5" w14:textId="77777777" w:rsidTr="005808B8">
            <w:trPr>
              <w:trHeight w:val="119"/>
            </w:trPr>
            <w:tc>
              <w:tcPr>
                <w:tcW w:w="2860" w:type="dxa"/>
                <w:vAlign w:val="center"/>
              </w:tcPr>
              <w:p w14:paraId="67DF6D13" w14:textId="77777777" w:rsidR="00E10281" w:rsidRDefault="00F43FB6">
                <w:pPr>
                  <w:rPr>
                    <w:rFonts w:ascii="Times New Roman" w:hAnsi="Times New Roman"/>
                  </w:rPr>
                </w:pPr>
                <w:r>
                  <w:rPr>
                    <w:rFonts w:ascii="Times New Roman" w:hAnsi="Times New Roman"/>
                  </w:rPr>
                  <w:t>Facility Service Code</w:t>
                </w:r>
              </w:p>
            </w:tc>
            <w:tc>
              <w:tcPr>
                <w:tcW w:w="2860" w:type="dxa"/>
                <w:vAlign w:val="center"/>
              </w:tcPr>
              <w:p w14:paraId="01686D03" w14:textId="77777777" w:rsidR="00E10281" w:rsidRDefault="00F43FB6">
                <w:pPr>
                  <w:rPr>
                    <w:rFonts w:ascii="Times New Roman" w:hAnsi="Times New Roman"/>
                  </w:rPr>
                </w:pPr>
                <w:r>
                  <w:rPr>
                    <w:rFonts w:ascii="Times New Roman" w:hAnsi="Times New Roman"/>
                  </w:rPr>
                  <w:t>05.008.0009</w:t>
                </w:r>
              </w:p>
            </w:tc>
            <w:tc>
              <w:tcPr>
                <w:tcW w:w="2860" w:type="dxa"/>
              </w:tcPr>
              <w:p w14:paraId="1E2AD047" w14:textId="77777777" w:rsidR="00E10281" w:rsidRDefault="00F43FB6">
                <w:pPr>
                  <w:jc w:val="center"/>
                  <w:rPr>
                    <w:rFonts w:ascii="Times New Roman" w:hAnsi="Times New Roman"/>
                    <w:color w:val="000000"/>
                  </w:rPr>
                </w:pPr>
                <w:r>
                  <w:rPr>
                    <w:rFonts w:ascii="Times New Roman" w:hAnsi="Times New Roman"/>
                    <w:color w:val="000000"/>
                  </w:rPr>
                  <w:t>Varchar</w:t>
                </w:r>
              </w:p>
            </w:tc>
            <w:tc>
              <w:tcPr>
                <w:tcW w:w="2860" w:type="dxa"/>
              </w:tcPr>
              <w:p w14:paraId="6B84F282" w14:textId="77777777" w:rsidR="00E10281" w:rsidRDefault="00F43FB6">
                <w:pPr>
                  <w:jc w:val="center"/>
                  <w:rPr>
                    <w:rFonts w:ascii="Times New Roman" w:hAnsi="Times New Roman"/>
                    <w:color w:val="000000"/>
                  </w:rPr>
                </w:pPr>
                <w:r>
                  <w:rPr>
                    <w:rFonts w:ascii="Times New Roman" w:hAnsi="Times New Roman"/>
                    <w:color w:val="000000"/>
                  </w:rPr>
                  <w:t>18</w:t>
                </w:r>
              </w:p>
            </w:tc>
            <w:tc>
              <w:tcPr>
                <w:tcW w:w="2860" w:type="dxa"/>
              </w:tcPr>
              <w:p w14:paraId="66584BD7" w14:textId="77777777" w:rsidR="00E10281" w:rsidRDefault="008D6705">
                <w:pPr>
                  <w:jc w:val="center"/>
                  <w:rPr>
                    <w:rFonts w:ascii="Times New Roman" w:hAnsi="Times New Roman"/>
                    <w:color w:val="000000"/>
                  </w:rPr>
                </w:pPr>
                <w:sdt>
                  <w:sdtPr>
                    <w:tag w:val="goog_rdk_198"/>
                    <w:id w:val="1736442108"/>
                  </w:sdtPr>
                  <w:sdtEndPr/>
                  <w:sdtContent>
                    <w:r w:rsidR="00F43FB6" w:rsidRPr="000A3953">
                      <w:rPr>
                        <w:rFonts w:ascii="Times New Roman" w:hAnsi="Times New Roman"/>
                      </w:rPr>
                      <w:t>Refer to CD05.043</w:t>
                    </w:r>
                  </w:sdtContent>
                </w:sdt>
              </w:p>
            </w:tc>
          </w:tr>
        </w:sdtContent>
      </w:sdt>
      <w:sdt>
        <w:sdtPr>
          <w:tag w:val="goog_rdk_199"/>
          <w:id w:val="1240994353"/>
        </w:sdtPr>
        <w:sdtEndPr/>
        <w:sdtContent>
          <w:tr w:rsidR="00E10281" w14:paraId="379EA444" w14:textId="77777777" w:rsidTr="005808B8">
            <w:trPr>
              <w:trHeight w:val="119"/>
            </w:trPr>
            <w:tc>
              <w:tcPr>
                <w:tcW w:w="2860" w:type="dxa"/>
                <w:vAlign w:val="center"/>
              </w:tcPr>
              <w:p w14:paraId="2C439484" w14:textId="77777777" w:rsidR="00E10281" w:rsidRDefault="00F43FB6">
                <w:pPr>
                  <w:rPr>
                    <w:rFonts w:ascii="Times New Roman" w:hAnsi="Times New Roman"/>
                  </w:rPr>
                </w:pPr>
                <w:r>
                  <w:rPr>
                    <w:rFonts w:ascii="Times New Roman" w:hAnsi="Times New Roman"/>
                  </w:rPr>
                  <w:t>Facility Specialty Code</w:t>
                </w:r>
              </w:p>
            </w:tc>
            <w:tc>
              <w:tcPr>
                <w:tcW w:w="2860" w:type="dxa"/>
                <w:vAlign w:val="center"/>
              </w:tcPr>
              <w:p w14:paraId="37A55E73" w14:textId="77777777" w:rsidR="00E10281" w:rsidRDefault="00F43FB6">
                <w:pPr>
                  <w:rPr>
                    <w:rFonts w:ascii="Times New Roman" w:hAnsi="Times New Roman"/>
                  </w:rPr>
                </w:pPr>
                <w:r>
                  <w:rPr>
                    <w:rFonts w:ascii="Times New Roman" w:hAnsi="Times New Roman"/>
                  </w:rPr>
                  <w:t>05.008.0010</w:t>
                </w:r>
              </w:p>
            </w:tc>
            <w:tc>
              <w:tcPr>
                <w:tcW w:w="2860" w:type="dxa"/>
              </w:tcPr>
              <w:p w14:paraId="5E253B17" w14:textId="77777777" w:rsidR="00E10281" w:rsidRDefault="00F43FB6">
                <w:pPr>
                  <w:jc w:val="center"/>
                  <w:rPr>
                    <w:rFonts w:ascii="Times New Roman" w:hAnsi="Times New Roman"/>
                    <w:color w:val="000000"/>
                  </w:rPr>
                </w:pPr>
                <w:r>
                  <w:rPr>
                    <w:rFonts w:ascii="Times New Roman" w:hAnsi="Times New Roman"/>
                    <w:color w:val="000000"/>
                  </w:rPr>
                  <w:t>Integer</w:t>
                </w:r>
              </w:p>
            </w:tc>
            <w:tc>
              <w:tcPr>
                <w:tcW w:w="2860" w:type="dxa"/>
              </w:tcPr>
              <w:p w14:paraId="5558CEF9" w14:textId="77777777" w:rsidR="00E10281" w:rsidRDefault="00F43FB6">
                <w:pPr>
                  <w:jc w:val="center"/>
                  <w:rPr>
                    <w:rFonts w:ascii="Times New Roman" w:hAnsi="Times New Roman"/>
                    <w:color w:val="000000"/>
                  </w:rPr>
                </w:pPr>
                <w:r>
                  <w:rPr>
                    <w:rFonts w:ascii="Times New Roman" w:hAnsi="Times New Roman"/>
                    <w:color w:val="000000"/>
                  </w:rPr>
                  <w:t>3</w:t>
                </w:r>
              </w:p>
            </w:tc>
            <w:tc>
              <w:tcPr>
                <w:tcW w:w="2860" w:type="dxa"/>
              </w:tcPr>
              <w:p w14:paraId="4B091CB2" w14:textId="77777777" w:rsidR="00E10281" w:rsidRDefault="008D6705">
                <w:pPr>
                  <w:jc w:val="center"/>
                  <w:rPr>
                    <w:rFonts w:ascii="Times New Roman" w:hAnsi="Times New Roman"/>
                    <w:color w:val="000000"/>
                  </w:rPr>
                </w:pPr>
                <w:sdt>
                  <w:sdtPr>
                    <w:tag w:val="goog_rdk_200"/>
                    <w:id w:val="47882806"/>
                  </w:sdtPr>
                  <w:sdtEndPr/>
                  <w:sdtContent>
                    <w:r w:rsidR="00F43FB6" w:rsidRPr="000A3953">
                      <w:rPr>
                        <w:rFonts w:ascii="Times New Roman" w:hAnsi="Times New Roman"/>
                      </w:rPr>
                      <w:t>Refer to CD05.011</w:t>
                    </w:r>
                  </w:sdtContent>
                </w:sdt>
              </w:p>
            </w:tc>
          </w:tr>
        </w:sdtContent>
      </w:sdt>
      <w:sdt>
        <w:sdtPr>
          <w:tag w:val="goog_rdk_201"/>
          <w:id w:val="-828205442"/>
        </w:sdtPr>
        <w:sdtEndPr/>
        <w:sdtContent>
          <w:tr w:rsidR="00E10281" w14:paraId="3AF9A97F" w14:textId="77777777" w:rsidTr="005808B8">
            <w:trPr>
              <w:trHeight w:val="119"/>
            </w:trPr>
            <w:tc>
              <w:tcPr>
                <w:tcW w:w="2860" w:type="dxa"/>
                <w:vAlign w:val="center"/>
              </w:tcPr>
              <w:p w14:paraId="5C10A91B" w14:textId="77777777" w:rsidR="00E10281" w:rsidRDefault="00F43FB6">
                <w:pPr>
                  <w:rPr>
                    <w:rFonts w:ascii="Times New Roman" w:hAnsi="Times New Roman"/>
                  </w:rPr>
                </w:pPr>
                <w:r>
                  <w:rPr>
                    <w:rFonts w:ascii="Times New Roman" w:hAnsi="Times New Roman"/>
                  </w:rPr>
                  <w:t>Department Name</w:t>
                </w:r>
              </w:p>
            </w:tc>
            <w:tc>
              <w:tcPr>
                <w:tcW w:w="2860" w:type="dxa"/>
                <w:vAlign w:val="center"/>
              </w:tcPr>
              <w:p w14:paraId="063459F0" w14:textId="77777777" w:rsidR="00E10281" w:rsidRDefault="00F43FB6">
                <w:pPr>
                  <w:rPr>
                    <w:rFonts w:ascii="Times New Roman" w:hAnsi="Times New Roman"/>
                  </w:rPr>
                </w:pPr>
                <w:r>
                  <w:rPr>
                    <w:rFonts w:ascii="Times New Roman" w:hAnsi="Times New Roman"/>
                  </w:rPr>
                  <w:t>05.008.0015</w:t>
                </w:r>
              </w:p>
            </w:tc>
            <w:tc>
              <w:tcPr>
                <w:tcW w:w="2860" w:type="dxa"/>
              </w:tcPr>
              <w:p w14:paraId="216AF999" w14:textId="77777777" w:rsidR="00E10281" w:rsidRDefault="00F43FB6">
                <w:pPr>
                  <w:jc w:val="center"/>
                  <w:rPr>
                    <w:rFonts w:ascii="Times New Roman" w:hAnsi="Times New Roman"/>
                    <w:color w:val="000000"/>
                  </w:rPr>
                </w:pPr>
                <w:r>
                  <w:rPr>
                    <w:rFonts w:ascii="Times New Roman" w:hAnsi="Times New Roman"/>
                    <w:color w:val="000000"/>
                  </w:rPr>
                  <w:t>Varchar</w:t>
                </w:r>
              </w:p>
            </w:tc>
            <w:tc>
              <w:tcPr>
                <w:tcW w:w="2860" w:type="dxa"/>
              </w:tcPr>
              <w:p w14:paraId="1FF618E8" w14:textId="77777777" w:rsidR="00E10281" w:rsidRDefault="00F43FB6">
                <w:pPr>
                  <w:jc w:val="center"/>
                  <w:rPr>
                    <w:rFonts w:ascii="Times New Roman" w:hAnsi="Times New Roman"/>
                    <w:color w:val="000000"/>
                  </w:rPr>
                </w:pPr>
                <w:r>
                  <w:rPr>
                    <w:rFonts w:ascii="Times New Roman" w:hAnsi="Times New Roman"/>
                    <w:color w:val="000000"/>
                  </w:rPr>
                  <w:t>99</w:t>
                </w:r>
              </w:p>
            </w:tc>
            <w:tc>
              <w:tcPr>
                <w:tcW w:w="2860" w:type="dxa"/>
              </w:tcPr>
              <w:p w14:paraId="3F264A35" w14:textId="77777777" w:rsidR="00E10281" w:rsidRDefault="00F43FB6">
                <w:pPr>
                  <w:jc w:val="center"/>
                  <w:rPr>
                    <w:rFonts w:ascii="Times New Roman" w:hAnsi="Times New Roman"/>
                    <w:color w:val="000000"/>
                  </w:rPr>
                </w:pPr>
                <w:r>
                  <w:rPr>
                    <w:rFonts w:ascii="Times New Roman" w:hAnsi="Times New Roman"/>
                    <w:color w:val="000000"/>
                  </w:rPr>
                  <w:t xml:space="preserve">Refer to </w:t>
                </w:r>
                <w:sdt>
                  <w:sdtPr>
                    <w:tag w:val="goog_rdk_202"/>
                    <w:id w:val="731811807"/>
                  </w:sdtPr>
                  <w:sdtEndPr/>
                  <w:sdtContent>
                    <w:r w:rsidRPr="000A3953">
                      <w:rPr>
                        <w:rFonts w:ascii="Times New Roman" w:hAnsi="Times New Roman"/>
                      </w:rPr>
                      <w:t>CD05.090</w:t>
                    </w:r>
                  </w:sdtContent>
                </w:sdt>
              </w:p>
            </w:tc>
          </w:tr>
        </w:sdtContent>
      </w:sdt>
      <w:sdt>
        <w:sdtPr>
          <w:tag w:val="goog_rdk_203"/>
          <w:id w:val="-981618543"/>
        </w:sdtPr>
        <w:sdtEndPr/>
        <w:sdtContent>
          <w:tr w:rsidR="00E10281" w14:paraId="446C6853" w14:textId="77777777" w:rsidTr="005808B8">
            <w:trPr>
              <w:trHeight w:val="119"/>
            </w:trPr>
            <w:tc>
              <w:tcPr>
                <w:tcW w:w="2860" w:type="dxa"/>
                <w:vAlign w:val="center"/>
              </w:tcPr>
              <w:p w14:paraId="16E8499A" w14:textId="77777777" w:rsidR="00E10281" w:rsidRDefault="00F43FB6">
                <w:pPr>
                  <w:rPr>
                    <w:rFonts w:ascii="Times New Roman" w:hAnsi="Times New Roman"/>
                  </w:rPr>
                </w:pPr>
                <w:r>
                  <w:rPr>
                    <w:rFonts w:ascii="Times New Roman" w:hAnsi="Times New Roman"/>
                  </w:rPr>
                  <w:t>Ward Name</w:t>
                </w:r>
              </w:p>
            </w:tc>
            <w:tc>
              <w:tcPr>
                <w:tcW w:w="2860" w:type="dxa"/>
                <w:vAlign w:val="center"/>
              </w:tcPr>
              <w:p w14:paraId="685C51F7" w14:textId="77777777" w:rsidR="00E10281" w:rsidRDefault="00F43FB6">
                <w:pPr>
                  <w:rPr>
                    <w:rFonts w:ascii="Times New Roman" w:hAnsi="Times New Roman"/>
                  </w:rPr>
                </w:pPr>
                <w:r>
                  <w:rPr>
                    <w:rFonts w:ascii="Times New Roman" w:hAnsi="Times New Roman"/>
                  </w:rPr>
                  <w:t>05.008.0016</w:t>
                </w:r>
              </w:p>
            </w:tc>
            <w:tc>
              <w:tcPr>
                <w:tcW w:w="2860" w:type="dxa"/>
              </w:tcPr>
              <w:p w14:paraId="38C15356" w14:textId="77777777" w:rsidR="00E10281" w:rsidRDefault="00F43FB6">
                <w:pPr>
                  <w:jc w:val="center"/>
                  <w:rPr>
                    <w:rFonts w:ascii="Times New Roman" w:hAnsi="Times New Roman"/>
                    <w:color w:val="000000"/>
                  </w:rPr>
                </w:pPr>
                <w:r>
                  <w:rPr>
                    <w:rFonts w:ascii="Times New Roman" w:hAnsi="Times New Roman"/>
                    <w:color w:val="000000"/>
                  </w:rPr>
                  <w:t>Varchar</w:t>
                </w:r>
              </w:p>
            </w:tc>
            <w:tc>
              <w:tcPr>
                <w:tcW w:w="2860" w:type="dxa"/>
              </w:tcPr>
              <w:p w14:paraId="6BA6E594" w14:textId="77777777" w:rsidR="00E10281" w:rsidRDefault="00F43FB6">
                <w:pPr>
                  <w:jc w:val="center"/>
                  <w:rPr>
                    <w:rFonts w:ascii="Times New Roman" w:hAnsi="Times New Roman"/>
                    <w:color w:val="000000"/>
                  </w:rPr>
                </w:pPr>
                <w:r>
                  <w:rPr>
                    <w:rFonts w:ascii="Times New Roman" w:hAnsi="Times New Roman"/>
                    <w:color w:val="000000"/>
                  </w:rPr>
                  <w:t>99</w:t>
                </w:r>
              </w:p>
            </w:tc>
            <w:tc>
              <w:tcPr>
                <w:tcW w:w="2860" w:type="dxa"/>
              </w:tcPr>
              <w:p w14:paraId="7CC248B6" w14:textId="77777777" w:rsidR="00E10281" w:rsidRDefault="008D6705">
                <w:pPr>
                  <w:jc w:val="center"/>
                  <w:rPr>
                    <w:rFonts w:ascii="Times New Roman" w:hAnsi="Times New Roman"/>
                    <w:color w:val="000000"/>
                  </w:rPr>
                </w:pPr>
                <w:sdt>
                  <w:sdtPr>
                    <w:tag w:val="goog_rdk_204"/>
                    <w:id w:val="-782195153"/>
                  </w:sdtPr>
                  <w:sdtEndPr/>
                  <w:sdtContent>
                    <w:r w:rsidR="00F43FB6" w:rsidRPr="000A3953">
                      <w:rPr>
                        <w:rFonts w:ascii="Times New Roman" w:hAnsi="Times New Roman"/>
                      </w:rPr>
                      <w:t>Refer to CD05.088</w:t>
                    </w:r>
                  </w:sdtContent>
                </w:sdt>
              </w:p>
            </w:tc>
          </w:tr>
        </w:sdtContent>
      </w:sdt>
      <w:sdt>
        <w:sdtPr>
          <w:tag w:val="goog_rdk_205"/>
          <w:id w:val="1473866621"/>
        </w:sdtPr>
        <w:sdtEndPr/>
        <w:sdtContent>
          <w:tr w:rsidR="00E10281" w14:paraId="6E90A4CD" w14:textId="77777777" w:rsidTr="005808B8">
            <w:trPr>
              <w:trHeight w:val="119"/>
            </w:trPr>
            <w:tc>
              <w:tcPr>
                <w:tcW w:w="2860" w:type="dxa"/>
                <w:vAlign w:val="center"/>
              </w:tcPr>
              <w:p w14:paraId="0DEB1BE3" w14:textId="77777777" w:rsidR="00E10281" w:rsidRDefault="00F43FB6">
                <w:pPr>
                  <w:rPr>
                    <w:rFonts w:ascii="Times New Roman" w:hAnsi="Times New Roman"/>
                  </w:rPr>
                </w:pPr>
                <w:r>
                  <w:rPr>
                    <w:rFonts w:ascii="Times New Roman" w:hAnsi="Times New Roman"/>
                  </w:rPr>
                  <w:t>Referral Facility Identification Number</w:t>
                </w:r>
              </w:p>
            </w:tc>
            <w:tc>
              <w:tcPr>
                <w:tcW w:w="2860" w:type="dxa"/>
                <w:vAlign w:val="center"/>
              </w:tcPr>
              <w:p w14:paraId="0F997DE1" w14:textId="77777777" w:rsidR="00E10281" w:rsidRDefault="00F43FB6">
                <w:pPr>
                  <w:rPr>
                    <w:rFonts w:ascii="Times New Roman" w:hAnsi="Times New Roman"/>
                  </w:rPr>
                </w:pPr>
                <w:r>
                  <w:rPr>
                    <w:rFonts w:ascii="Times New Roman" w:hAnsi="Times New Roman"/>
                  </w:rPr>
                  <w:t>05.008.0019</w:t>
                </w:r>
              </w:p>
            </w:tc>
            <w:tc>
              <w:tcPr>
                <w:tcW w:w="2860" w:type="dxa"/>
              </w:tcPr>
              <w:p w14:paraId="0E7ECCE0" w14:textId="77777777" w:rsidR="00E10281" w:rsidRDefault="00F43FB6">
                <w:pPr>
                  <w:jc w:val="center"/>
                  <w:rPr>
                    <w:rFonts w:ascii="Times New Roman" w:hAnsi="Times New Roman"/>
                    <w:color w:val="000000"/>
                  </w:rPr>
                </w:pPr>
                <w:r>
                  <w:rPr>
                    <w:rFonts w:ascii="Times New Roman" w:hAnsi="Times New Roman"/>
                    <w:color w:val="000000"/>
                  </w:rPr>
                  <w:t>Integer</w:t>
                </w:r>
              </w:p>
            </w:tc>
            <w:tc>
              <w:tcPr>
                <w:tcW w:w="2860" w:type="dxa"/>
              </w:tcPr>
              <w:p w14:paraId="31866054" w14:textId="77777777" w:rsidR="00E10281" w:rsidRDefault="00F43FB6">
                <w:pPr>
                  <w:jc w:val="center"/>
                  <w:rPr>
                    <w:rFonts w:ascii="Times New Roman" w:hAnsi="Times New Roman"/>
                    <w:color w:val="000000"/>
                  </w:rPr>
                </w:pPr>
                <w:r>
                  <w:rPr>
                    <w:rFonts w:ascii="Times New Roman" w:hAnsi="Times New Roman"/>
                    <w:color w:val="000000"/>
                  </w:rPr>
                  <w:t>10</w:t>
                </w:r>
              </w:p>
            </w:tc>
            <w:tc>
              <w:tcPr>
                <w:tcW w:w="2860" w:type="dxa"/>
              </w:tcPr>
              <w:p w14:paraId="0B2A3DC7" w14:textId="77777777" w:rsidR="00E10281" w:rsidRDefault="00F43FB6">
                <w:pPr>
                  <w:jc w:val="center"/>
                  <w:rPr>
                    <w:rFonts w:ascii="Times New Roman" w:hAnsi="Times New Roman"/>
                    <w:color w:val="000000"/>
                  </w:rPr>
                </w:pPr>
                <w:r>
                  <w:rPr>
                    <w:rFonts w:ascii="Times New Roman" w:hAnsi="Times New Roman"/>
                    <w:color w:val="000000"/>
                  </w:rPr>
                  <w:t xml:space="preserve">Refer to </w:t>
                </w:r>
                <w:sdt>
                  <w:sdtPr>
                    <w:tag w:val="goog_rdk_206"/>
                    <w:id w:val="386621274"/>
                  </w:sdtPr>
                  <w:sdtEndPr/>
                  <w:sdtContent>
                    <w:r w:rsidRPr="000A3953">
                      <w:rPr>
                        <w:rFonts w:ascii="Times New Roman" w:hAnsi="Times New Roman"/>
                      </w:rPr>
                      <w:t>CD05.001</w:t>
                    </w:r>
                  </w:sdtContent>
                </w:sdt>
              </w:p>
            </w:tc>
          </w:tr>
        </w:sdtContent>
      </w:sdt>
      <w:sdt>
        <w:sdtPr>
          <w:tag w:val="goog_rdk_207"/>
          <w:id w:val="-813478744"/>
        </w:sdtPr>
        <w:sdtEndPr/>
        <w:sdtContent>
          <w:tr w:rsidR="00E10281" w14:paraId="63262C4F" w14:textId="77777777" w:rsidTr="005808B8">
            <w:trPr>
              <w:trHeight w:val="119"/>
            </w:trPr>
            <w:tc>
              <w:tcPr>
                <w:tcW w:w="2860" w:type="dxa"/>
                <w:vAlign w:val="center"/>
              </w:tcPr>
              <w:p w14:paraId="3E0F3E70" w14:textId="77777777" w:rsidR="00E10281" w:rsidRDefault="00F43FB6">
                <w:pPr>
                  <w:rPr>
                    <w:rFonts w:ascii="Times New Roman" w:hAnsi="Times New Roman"/>
                  </w:rPr>
                </w:pPr>
                <w:r>
                  <w:rPr>
                    <w:rFonts w:ascii="Times New Roman" w:hAnsi="Times New Roman"/>
                  </w:rPr>
                  <w:t>Referral Facility Type Code</w:t>
                </w:r>
              </w:p>
            </w:tc>
            <w:tc>
              <w:tcPr>
                <w:tcW w:w="2860" w:type="dxa"/>
                <w:vAlign w:val="center"/>
              </w:tcPr>
              <w:p w14:paraId="69DB332A" w14:textId="77777777" w:rsidR="00E10281" w:rsidRDefault="00F43FB6">
                <w:pPr>
                  <w:rPr>
                    <w:rFonts w:ascii="Times New Roman" w:hAnsi="Times New Roman"/>
                  </w:rPr>
                </w:pPr>
                <w:r>
                  <w:rPr>
                    <w:rFonts w:ascii="Times New Roman" w:hAnsi="Times New Roman"/>
                  </w:rPr>
                  <w:t>05.008.0020</w:t>
                </w:r>
              </w:p>
            </w:tc>
            <w:tc>
              <w:tcPr>
                <w:tcW w:w="2860" w:type="dxa"/>
              </w:tcPr>
              <w:p w14:paraId="1946C25A" w14:textId="77777777" w:rsidR="00E10281" w:rsidRDefault="00F43FB6">
                <w:pPr>
                  <w:jc w:val="center"/>
                  <w:rPr>
                    <w:rFonts w:ascii="Times New Roman" w:hAnsi="Times New Roman"/>
                    <w:color w:val="000000"/>
                  </w:rPr>
                </w:pPr>
                <w:r>
                  <w:rPr>
                    <w:rFonts w:ascii="Times New Roman" w:hAnsi="Times New Roman"/>
                    <w:color w:val="000000"/>
                  </w:rPr>
                  <w:t>Integer</w:t>
                </w:r>
              </w:p>
            </w:tc>
            <w:tc>
              <w:tcPr>
                <w:tcW w:w="2860" w:type="dxa"/>
              </w:tcPr>
              <w:p w14:paraId="4A9AC658" w14:textId="77777777" w:rsidR="00E10281" w:rsidRDefault="00F43FB6">
                <w:pPr>
                  <w:jc w:val="center"/>
                  <w:rPr>
                    <w:rFonts w:ascii="Times New Roman" w:hAnsi="Times New Roman"/>
                    <w:color w:val="000000"/>
                  </w:rPr>
                </w:pPr>
                <w:r>
                  <w:rPr>
                    <w:rFonts w:ascii="Times New Roman" w:hAnsi="Times New Roman"/>
                    <w:color w:val="000000"/>
                  </w:rPr>
                  <w:t>2</w:t>
                </w:r>
              </w:p>
            </w:tc>
            <w:tc>
              <w:tcPr>
                <w:tcW w:w="2860" w:type="dxa"/>
              </w:tcPr>
              <w:p w14:paraId="2EB7FB08" w14:textId="77777777" w:rsidR="00E10281" w:rsidRDefault="00F43FB6">
                <w:pPr>
                  <w:jc w:val="center"/>
                  <w:rPr>
                    <w:rFonts w:ascii="Times New Roman" w:hAnsi="Times New Roman"/>
                    <w:color w:val="000000"/>
                  </w:rPr>
                </w:pPr>
                <w:r>
                  <w:rPr>
                    <w:rFonts w:ascii="Times New Roman" w:hAnsi="Times New Roman"/>
                    <w:color w:val="000000"/>
                  </w:rPr>
                  <w:t xml:space="preserve">Refer to </w:t>
                </w:r>
                <w:sdt>
                  <w:sdtPr>
                    <w:tag w:val="goog_rdk_208"/>
                    <w:id w:val="10807077"/>
                  </w:sdtPr>
                  <w:sdtEndPr/>
                  <w:sdtContent>
                    <w:r w:rsidRPr="000A3953">
                      <w:rPr>
                        <w:rFonts w:ascii="Times New Roman" w:hAnsi="Times New Roman"/>
                      </w:rPr>
                      <w:t>CD05.002</w:t>
                    </w:r>
                  </w:sdtContent>
                </w:sdt>
              </w:p>
            </w:tc>
          </w:tr>
        </w:sdtContent>
      </w:sdt>
      <w:sdt>
        <w:sdtPr>
          <w:tag w:val="goog_rdk_209"/>
          <w:id w:val="2081472362"/>
        </w:sdtPr>
        <w:sdtEndPr/>
        <w:sdtContent>
          <w:tr w:rsidR="00E10281" w14:paraId="7B2F41DC" w14:textId="77777777" w:rsidTr="005808B8">
            <w:trPr>
              <w:trHeight w:val="119"/>
            </w:trPr>
            <w:tc>
              <w:tcPr>
                <w:tcW w:w="2860" w:type="dxa"/>
                <w:vAlign w:val="center"/>
              </w:tcPr>
              <w:p w14:paraId="4A7EBAB3" w14:textId="77777777" w:rsidR="00E10281" w:rsidRDefault="00F43FB6">
                <w:pPr>
                  <w:rPr>
                    <w:rFonts w:ascii="Times New Roman" w:hAnsi="Times New Roman"/>
                  </w:rPr>
                </w:pPr>
                <w:r>
                  <w:rPr>
                    <w:rFonts w:ascii="Times New Roman" w:hAnsi="Times New Roman"/>
                  </w:rPr>
                  <w:t>Referral from Facility Identification Number</w:t>
                </w:r>
              </w:p>
            </w:tc>
            <w:tc>
              <w:tcPr>
                <w:tcW w:w="2860" w:type="dxa"/>
                <w:vAlign w:val="center"/>
              </w:tcPr>
              <w:p w14:paraId="7ACD435C" w14:textId="77777777" w:rsidR="00E10281" w:rsidRDefault="00F43FB6">
                <w:pPr>
                  <w:rPr>
                    <w:rFonts w:ascii="Times New Roman" w:hAnsi="Times New Roman"/>
                  </w:rPr>
                </w:pPr>
                <w:r>
                  <w:rPr>
                    <w:rFonts w:ascii="Times New Roman" w:hAnsi="Times New Roman"/>
                  </w:rPr>
                  <w:t>05.008.0021</w:t>
                </w:r>
              </w:p>
            </w:tc>
            <w:tc>
              <w:tcPr>
                <w:tcW w:w="2860" w:type="dxa"/>
              </w:tcPr>
              <w:p w14:paraId="2F9E1490" w14:textId="77777777" w:rsidR="00E10281" w:rsidRDefault="00F43FB6">
                <w:pPr>
                  <w:jc w:val="center"/>
                  <w:rPr>
                    <w:rFonts w:ascii="Times New Roman" w:hAnsi="Times New Roman"/>
                    <w:color w:val="000000"/>
                  </w:rPr>
                </w:pPr>
                <w:r>
                  <w:rPr>
                    <w:rFonts w:ascii="Times New Roman" w:hAnsi="Times New Roman"/>
                    <w:color w:val="000000"/>
                  </w:rPr>
                  <w:t>Integer</w:t>
                </w:r>
              </w:p>
            </w:tc>
            <w:tc>
              <w:tcPr>
                <w:tcW w:w="2860" w:type="dxa"/>
              </w:tcPr>
              <w:p w14:paraId="5E87A0C4" w14:textId="77777777" w:rsidR="00E10281" w:rsidRDefault="00F43FB6">
                <w:pPr>
                  <w:jc w:val="center"/>
                  <w:rPr>
                    <w:rFonts w:ascii="Times New Roman" w:hAnsi="Times New Roman"/>
                    <w:color w:val="000000"/>
                  </w:rPr>
                </w:pPr>
                <w:r>
                  <w:rPr>
                    <w:rFonts w:ascii="Times New Roman" w:hAnsi="Times New Roman"/>
                    <w:color w:val="000000"/>
                  </w:rPr>
                  <w:t>10</w:t>
                </w:r>
              </w:p>
            </w:tc>
            <w:tc>
              <w:tcPr>
                <w:tcW w:w="2860" w:type="dxa"/>
              </w:tcPr>
              <w:p w14:paraId="142F71D9" w14:textId="77777777" w:rsidR="00E10281" w:rsidRDefault="00F43FB6">
                <w:pPr>
                  <w:jc w:val="center"/>
                  <w:rPr>
                    <w:rFonts w:ascii="Times New Roman" w:hAnsi="Times New Roman"/>
                    <w:color w:val="000000"/>
                  </w:rPr>
                </w:pPr>
                <w:r>
                  <w:rPr>
                    <w:rFonts w:ascii="Times New Roman" w:hAnsi="Times New Roman"/>
                    <w:color w:val="000000"/>
                  </w:rPr>
                  <w:t xml:space="preserve">Refer to </w:t>
                </w:r>
                <w:sdt>
                  <w:sdtPr>
                    <w:tag w:val="goog_rdk_210"/>
                    <w:id w:val="475109849"/>
                  </w:sdtPr>
                  <w:sdtEndPr/>
                  <w:sdtContent>
                    <w:r w:rsidRPr="000A3953">
                      <w:rPr>
                        <w:rFonts w:ascii="Times New Roman" w:hAnsi="Times New Roman"/>
                      </w:rPr>
                      <w:t>CD05.001</w:t>
                    </w:r>
                  </w:sdtContent>
                </w:sdt>
              </w:p>
            </w:tc>
          </w:tr>
        </w:sdtContent>
      </w:sdt>
      <w:sdt>
        <w:sdtPr>
          <w:tag w:val="goog_rdk_211"/>
          <w:id w:val="-3125823"/>
        </w:sdtPr>
        <w:sdtEndPr/>
        <w:sdtContent>
          <w:tr w:rsidR="00E10281" w14:paraId="741175DA" w14:textId="77777777" w:rsidTr="005808B8">
            <w:trPr>
              <w:trHeight w:val="119"/>
            </w:trPr>
            <w:tc>
              <w:tcPr>
                <w:tcW w:w="2860" w:type="dxa"/>
                <w:vAlign w:val="center"/>
              </w:tcPr>
              <w:p w14:paraId="5EFE7F52" w14:textId="77777777" w:rsidR="00E10281" w:rsidRDefault="00F43FB6">
                <w:pPr>
                  <w:rPr>
                    <w:rFonts w:ascii="Times New Roman" w:hAnsi="Times New Roman"/>
                  </w:rPr>
                </w:pPr>
                <w:r>
                  <w:rPr>
                    <w:rFonts w:ascii="Times New Roman" w:hAnsi="Times New Roman"/>
                  </w:rPr>
                  <w:t>Referral from Facility Type Code</w:t>
                </w:r>
              </w:p>
            </w:tc>
            <w:tc>
              <w:tcPr>
                <w:tcW w:w="2860" w:type="dxa"/>
                <w:vAlign w:val="center"/>
              </w:tcPr>
              <w:p w14:paraId="646743EE" w14:textId="77777777" w:rsidR="00E10281" w:rsidRDefault="00F43FB6">
                <w:pPr>
                  <w:rPr>
                    <w:rFonts w:ascii="Times New Roman" w:hAnsi="Times New Roman"/>
                  </w:rPr>
                </w:pPr>
                <w:r>
                  <w:rPr>
                    <w:rFonts w:ascii="Times New Roman" w:hAnsi="Times New Roman"/>
                  </w:rPr>
                  <w:t>05.008.0022</w:t>
                </w:r>
              </w:p>
            </w:tc>
            <w:tc>
              <w:tcPr>
                <w:tcW w:w="2860" w:type="dxa"/>
              </w:tcPr>
              <w:p w14:paraId="68A5E4D0" w14:textId="77777777" w:rsidR="00E10281" w:rsidRDefault="00F43FB6">
                <w:pPr>
                  <w:jc w:val="center"/>
                  <w:rPr>
                    <w:rFonts w:ascii="Times New Roman" w:hAnsi="Times New Roman"/>
                    <w:color w:val="000000"/>
                  </w:rPr>
                </w:pPr>
                <w:r>
                  <w:rPr>
                    <w:rFonts w:ascii="Times New Roman" w:hAnsi="Times New Roman"/>
                    <w:color w:val="000000"/>
                  </w:rPr>
                  <w:t>Integer</w:t>
                </w:r>
              </w:p>
            </w:tc>
            <w:tc>
              <w:tcPr>
                <w:tcW w:w="2860" w:type="dxa"/>
              </w:tcPr>
              <w:p w14:paraId="3F47FA38" w14:textId="77777777" w:rsidR="00E10281" w:rsidRDefault="00F43FB6">
                <w:pPr>
                  <w:jc w:val="center"/>
                  <w:rPr>
                    <w:rFonts w:ascii="Times New Roman" w:hAnsi="Times New Roman"/>
                    <w:color w:val="000000"/>
                  </w:rPr>
                </w:pPr>
                <w:r>
                  <w:rPr>
                    <w:rFonts w:ascii="Times New Roman" w:hAnsi="Times New Roman"/>
                    <w:color w:val="000000"/>
                  </w:rPr>
                  <w:t>2</w:t>
                </w:r>
              </w:p>
            </w:tc>
            <w:tc>
              <w:tcPr>
                <w:tcW w:w="2860" w:type="dxa"/>
              </w:tcPr>
              <w:p w14:paraId="47571D72" w14:textId="77777777" w:rsidR="00E10281" w:rsidRDefault="00F43FB6">
                <w:pPr>
                  <w:jc w:val="center"/>
                  <w:rPr>
                    <w:rFonts w:ascii="Times New Roman" w:hAnsi="Times New Roman"/>
                    <w:color w:val="000000"/>
                  </w:rPr>
                </w:pPr>
                <w:r>
                  <w:rPr>
                    <w:rFonts w:ascii="Times New Roman" w:hAnsi="Times New Roman"/>
                    <w:color w:val="000000"/>
                  </w:rPr>
                  <w:t xml:space="preserve">Refer to </w:t>
                </w:r>
                <w:sdt>
                  <w:sdtPr>
                    <w:tag w:val="goog_rdk_212"/>
                    <w:id w:val="-1674564270"/>
                  </w:sdtPr>
                  <w:sdtEndPr/>
                  <w:sdtContent>
                    <w:r w:rsidRPr="000A3953">
                      <w:rPr>
                        <w:rFonts w:ascii="Times New Roman" w:hAnsi="Times New Roman"/>
                      </w:rPr>
                      <w:t>CD05.002</w:t>
                    </w:r>
                  </w:sdtContent>
                </w:sdt>
              </w:p>
            </w:tc>
          </w:tr>
        </w:sdtContent>
      </w:sdt>
      <w:sdt>
        <w:sdtPr>
          <w:tag w:val="goog_rdk_213"/>
          <w:id w:val="694736597"/>
        </w:sdtPr>
        <w:sdtEndPr/>
        <w:sdtContent>
          <w:tr w:rsidR="00E10281" w14:paraId="23AB4BE4" w14:textId="77777777" w:rsidTr="005808B8">
            <w:trPr>
              <w:trHeight w:val="119"/>
            </w:trPr>
            <w:tc>
              <w:tcPr>
                <w:tcW w:w="2860" w:type="dxa"/>
                <w:vAlign w:val="center"/>
              </w:tcPr>
              <w:p w14:paraId="5CE32B6C" w14:textId="77777777" w:rsidR="00E10281" w:rsidRDefault="00F43FB6">
                <w:pPr>
                  <w:rPr>
                    <w:rFonts w:ascii="Times New Roman" w:hAnsi="Times New Roman"/>
                  </w:rPr>
                </w:pPr>
                <w:r>
                  <w:rPr>
                    <w:rFonts w:ascii="Times New Roman" w:hAnsi="Times New Roman"/>
                  </w:rPr>
                  <w:t>Facility Global Unique Identifier (GUID)</w:t>
                </w:r>
              </w:p>
            </w:tc>
            <w:tc>
              <w:tcPr>
                <w:tcW w:w="2860" w:type="dxa"/>
                <w:vAlign w:val="center"/>
              </w:tcPr>
              <w:p w14:paraId="1205B890" w14:textId="77777777" w:rsidR="00E10281" w:rsidRDefault="00F43FB6">
                <w:pPr>
                  <w:rPr>
                    <w:rFonts w:ascii="Times New Roman" w:hAnsi="Times New Roman"/>
                  </w:rPr>
                </w:pPr>
                <w:r>
                  <w:rPr>
                    <w:rFonts w:ascii="Times New Roman" w:hAnsi="Times New Roman"/>
                  </w:rPr>
                  <w:t>05.008.0025</w:t>
                </w:r>
              </w:p>
            </w:tc>
            <w:tc>
              <w:tcPr>
                <w:tcW w:w="2860" w:type="dxa"/>
              </w:tcPr>
              <w:p w14:paraId="00861620" w14:textId="77777777" w:rsidR="00E10281" w:rsidRDefault="00F43FB6">
                <w:pPr>
                  <w:jc w:val="center"/>
                  <w:rPr>
                    <w:rFonts w:ascii="Times New Roman" w:hAnsi="Times New Roman"/>
                    <w:color w:val="000000"/>
                  </w:rPr>
                </w:pPr>
                <w:r>
                  <w:rPr>
                    <w:rFonts w:ascii="Times New Roman" w:hAnsi="Times New Roman"/>
                    <w:color w:val="000000"/>
                  </w:rPr>
                  <w:t>Bits</w:t>
                </w:r>
              </w:p>
            </w:tc>
            <w:tc>
              <w:tcPr>
                <w:tcW w:w="2860" w:type="dxa"/>
              </w:tcPr>
              <w:p w14:paraId="330B8ABD" w14:textId="77777777" w:rsidR="00E10281" w:rsidRDefault="00F43FB6">
                <w:pPr>
                  <w:jc w:val="center"/>
                  <w:rPr>
                    <w:rFonts w:ascii="Times New Roman" w:hAnsi="Times New Roman"/>
                    <w:color w:val="000000"/>
                  </w:rPr>
                </w:pPr>
                <w:r>
                  <w:rPr>
                    <w:rFonts w:ascii="Times New Roman" w:hAnsi="Times New Roman"/>
                    <w:color w:val="000000"/>
                  </w:rPr>
                  <w:t>16</w:t>
                </w:r>
              </w:p>
            </w:tc>
            <w:tc>
              <w:tcPr>
                <w:tcW w:w="2860" w:type="dxa"/>
              </w:tcPr>
              <w:p w14:paraId="5CD64894" w14:textId="77777777" w:rsidR="00E10281" w:rsidRDefault="00E10281">
                <w:pPr>
                  <w:jc w:val="center"/>
                  <w:rPr>
                    <w:rFonts w:ascii="Times New Roman" w:hAnsi="Times New Roman"/>
                    <w:color w:val="000000"/>
                  </w:rPr>
                </w:pPr>
              </w:p>
            </w:tc>
          </w:tr>
        </w:sdtContent>
      </w:sdt>
    </w:tbl>
    <w:p w14:paraId="7D8B3E32" w14:textId="77777777" w:rsidR="00E10281" w:rsidRDefault="00F43FB6">
      <w:pPr>
        <w:numPr>
          <w:ilvl w:val="2"/>
          <w:numId w:val="10"/>
        </w:numPr>
        <w:pBdr>
          <w:top w:val="nil"/>
          <w:left w:val="nil"/>
          <w:bottom w:val="nil"/>
          <w:right w:val="nil"/>
          <w:between w:val="nil"/>
        </w:pBdr>
        <w:spacing w:before="240" w:after="160"/>
        <w:rPr>
          <w:rFonts w:ascii="Times New Roman" w:hAnsi="Times New Roman"/>
          <w:b/>
          <w:color w:val="000000"/>
        </w:rPr>
      </w:pPr>
      <w:r>
        <w:rPr>
          <w:rFonts w:ascii="Times New Roman" w:hAnsi="Times New Roman"/>
          <w:b/>
          <w:color w:val="000000"/>
        </w:rPr>
        <w:t xml:space="preserve">Entity: Episode </w:t>
      </w:r>
    </w:p>
    <w:tbl>
      <w:tblPr>
        <w:tblStyle w:val="a7"/>
        <w:tblW w:w="143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0"/>
        <w:gridCol w:w="2860"/>
        <w:gridCol w:w="2860"/>
        <w:gridCol w:w="2860"/>
        <w:gridCol w:w="2860"/>
      </w:tblGrid>
      <w:sdt>
        <w:sdtPr>
          <w:tag w:val="goog_rdk_214"/>
          <w:id w:val="405188235"/>
        </w:sdtPr>
        <w:sdtEndPr/>
        <w:sdtContent>
          <w:tr w:rsidR="00E10281" w14:paraId="6EF77FE8" w14:textId="77777777" w:rsidTr="005808B8">
            <w:trPr>
              <w:trHeight w:val="247"/>
            </w:trPr>
            <w:tc>
              <w:tcPr>
                <w:tcW w:w="2860" w:type="dxa"/>
              </w:tcPr>
              <w:p w14:paraId="61DDF23B" w14:textId="77777777" w:rsidR="00E10281" w:rsidRDefault="00F43FB6">
                <w:pPr>
                  <w:jc w:val="center"/>
                  <w:rPr>
                    <w:rFonts w:ascii="Times New Roman" w:hAnsi="Times New Roman"/>
                    <w:b/>
                  </w:rPr>
                </w:pPr>
                <w:r>
                  <w:rPr>
                    <w:rFonts w:ascii="Times New Roman" w:hAnsi="Times New Roman"/>
                    <w:b/>
                  </w:rPr>
                  <w:t>Data Elements</w:t>
                </w:r>
              </w:p>
            </w:tc>
            <w:tc>
              <w:tcPr>
                <w:tcW w:w="2860" w:type="dxa"/>
              </w:tcPr>
              <w:p w14:paraId="1AA2BB32" w14:textId="77777777" w:rsidR="00E10281" w:rsidRDefault="00F43FB6">
                <w:pPr>
                  <w:jc w:val="center"/>
                  <w:rPr>
                    <w:rFonts w:ascii="Times New Roman" w:hAnsi="Times New Roman"/>
                    <w:b/>
                  </w:rPr>
                </w:pPr>
                <w:r>
                  <w:rPr>
                    <w:rFonts w:ascii="Times New Roman" w:hAnsi="Times New Roman"/>
                    <w:b/>
                  </w:rPr>
                  <w:t>MDDS Codes</w:t>
                </w:r>
              </w:p>
            </w:tc>
            <w:tc>
              <w:tcPr>
                <w:tcW w:w="2860" w:type="dxa"/>
              </w:tcPr>
              <w:p w14:paraId="6FF42702" w14:textId="77777777" w:rsidR="00E10281" w:rsidRDefault="00F43FB6">
                <w:pPr>
                  <w:jc w:val="center"/>
                  <w:rPr>
                    <w:rFonts w:ascii="Times New Roman" w:hAnsi="Times New Roman"/>
                    <w:b/>
                  </w:rPr>
                </w:pPr>
                <w:r>
                  <w:rPr>
                    <w:rFonts w:ascii="Times New Roman" w:hAnsi="Times New Roman"/>
                    <w:b/>
                  </w:rPr>
                  <w:t>Data Format</w:t>
                </w:r>
              </w:p>
            </w:tc>
            <w:tc>
              <w:tcPr>
                <w:tcW w:w="2860" w:type="dxa"/>
              </w:tcPr>
              <w:p w14:paraId="04895A43" w14:textId="77777777" w:rsidR="00E10281" w:rsidRDefault="00F43FB6">
                <w:pPr>
                  <w:jc w:val="center"/>
                  <w:rPr>
                    <w:rFonts w:ascii="Times New Roman" w:hAnsi="Times New Roman"/>
                    <w:b/>
                  </w:rPr>
                </w:pPr>
                <w:r>
                  <w:rPr>
                    <w:rFonts w:ascii="Times New Roman" w:hAnsi="Times New Roman"/>
                    <w:b/>
                  </w:rPr>
                  <w:t>Maximum Size</w:t>
                </w:r>
              </w:p>
            </w:tc>
            <w:tc>
              <w:tcPr>
                <w:tcW w:w="2860" w:type="dxa"/>
              </w:tcPr>
              <w:p w14:paraId="24586A6C" w14:textId="77777777" w:rsidR="00E10281" w:rsidRDefault="00F43FB6">
                <w:pPr>
                  <w:jc w:val="center"/>
                  <w:rPr>
                    <w:rFonts w:ascii="Times New Roman" w:hAnsi="Times New Roman"/>
                    <w:b/>
                  </w:rPr>
                </w:pPr>
                <w:r>
                  <w:rPr>
                    <w:rFonts w:ascii="Times New Roman" w:hAnsi="Times New Roman"/>
                    <w:b/>
                  </w:rPr>
                  <w:t>Code Directory</w:t>
                </w:r>
              </w:p>
            </w:tc>
          </w:tr>
        </w:sdtContent>
      </w:sdt>
      <w:sdt>
        <w:sdtPr>
          <w:tag w:val="goog_rdk_215"/>
          <w:id w:val="2083637623"/>
        </w:sdtPr>
        <w:sdtEndPr/>
        <w:sdtContent>
          <w:tr w:rsidR="00E10281" w14:paraId="6B6DED53" w14:textId="77777777" w:rsidTr="005808B8">
            <w:trPr>
              <w:trHeight w:val="247"/>
            </w:trPr>
            <w:tc>
              <w:tcPr>
                <w:tcW w:w="2860" w:type="dxa"/>
              </w:tcPr>
              <w:p w14:paraId="27F2DCD8" w14:textId="77777777" w:rsidR="00E10281" w:rsidRDefault="00E10281">
                <w:pPr>
                  <w:rPr>
                    <w:rFonts w:ascii="Times New Roman" w:hAnsi="Times New Roman"/>
                    <w:b/>
                    <w:i/>
                  </w:rPr>
                </w:pPr>
              </w:p>
            </w:tc>
            <w:tc>
              <w:tcPr>
                <w:tcW w:w="2860" w:type="dxa"/>
              </w:tcPr>
              <w:p w14:paraId="2B0F2429" w14:textId="77777777" w:rsidR="00E10281" w:rsidRDefault="00E10281">
                <w:pPr>
                  <w:rPr>
                    <w:rFonts w:ascii="Times New Roman" w:hAnsi="Times New Roman"/>
                    <w:b/>
                    <w:i/>
                  </w:rPr>
                </w:pPr>
              </w:p>
            </w:tc>
            <w:tc>
              <w:tcPr>
                <w:tcW w:w="2860" w:type="dxa"/>
              </w:tcPr>
              <w:p w14:paraId="7EEAFCA0" w14:textId="77777777" w:rsidR="00E10281" w:rsidRDefault="00E10281">
                <w:pPr>
                  <w:jc w:val="center"/>
                  <w:rPr>
                    <w:rFonts w:ascii="Times New Roman" w:hAnsi="Times New Roman"/>
                    <w:b/>
                  </w:rPr>
                </w:pPr>
              </w:p>
            </w:tc>
            <w:tc>
              <w:tcPr>
                <w:tcW w:w="2860" w:type="dxa"/>
              </w:tcPr>
              <w:p w14:paraId="17EA8E1F" w14:textId="77777777" w:rsidR="00E10281" w:rsidRDefault="00E10281">
                <w:pPr>
                  <w:jc w:val="center"/>
                  <w:rPr>
                    <w:rFonts w:ascii="Times New Roman" w:hAnsi="Times New Roman"/>
                    <w:b/>
                  </w:rPr>
                </w:pPr>
              </w:p>
            </w:tc>
            <w:tc>
              <w:tcPr>
                <w:tcW w:w="2860" w:type="dxa"/>
              </w:tcPr>
              <w:p w14:paraId="1C5B08D1" w14:textId="77777777" w:rsidR="00E10281" w:rsidRDefault="00E10281">
                <w:pPr>
                  <w:jc w:val="center"/>
                  <w:rPr>
                    <w:rFonts w:ascii="Times New Roman" w:hAnsi="Times New Roman"/>
                    <w:b/>
                  </w:rPr>
                </w:pPr>
              </w:p>
            </w:tc>
          </w:tr>
        </w:sdtContent>
      </w:sdt>
      <w:sdt>
        <w:sdtPr>
          <w:tag w:val="goog_rdk_216"/>
          <w:id w:val="1272353660"/>
        </w:sdtPr>
        <w:sdtEndPr/>
        <w:sdtContent>
          <w:tr w:rsidR="00E10281" w14:paraId="73CE4ECB" w14:textId="77777777" w:rsidTr="005808B8">
            <w:trPr>
              <w:trHeight w:val="247"/>
            </w:trPr>
            <w:tc>
              <w:tcPr>
                <w:tcW w:w="2860" w:type="dxa"/>
                <w:vAlign w:val="center"/>
              </w:tcPr>
              <w:p w14:paraId="73367A37" w14:textId="77777777" w:rsidR="00E10281" w:rsidRDefault="00F43FB6">
                <w:pPr>
                  <w:rPr>
                    <w:rFonts w:ascii="Times New Roman" w:hAnsi="Times New Roman"/>
                    <w:color w:val="000000"/>
                  </w:rPr>
                </w:pPr>
                <w:r>
                  <w:rPr>
                    <w:rFonts w:ascii="Times New Roman" w:hAnsi="Times New Roman"/>
                    <w:color w:val="000000"/>
                  </w:rPr>
                  <w:t>Episode ID</w:t>
                </w:r>
              </w:p>
            </w:tc>
            <w:tc>
              <w:tcPr>
                <w:tcW w:w="2860" w:type="dxa"/>
                <w:vAlign w:val="center"/>
              </w:tcPr>
              <w:p w14:paraId="0BFB93EF" w14:textId="77777777" w:rsidR="00E10281" w:rsidRDefault="00F43FB6">
                <w:pPr>
                  <w:rPr>
                    <w:rFonts w:ascii="Times New Roman" w:hAnsi="Times New Roman"/>
                    <w:color w:val="000000"/>
                  </w:rPr>
                </w:pPr>
                <w:r>
                  <w:rPr>
                    <w:rFonts w:ascii="Times New Roman" w:hAnsi="Times New Roman"/>
                    <w:color w:val="000000"/>
                  </w:rPr>
                  <w:t>05.009.0001</w:t>
                </w:r>
              </w:p>
            </w:tc>
            <w:tc>
              <w:tcPr>
                <w:tcW w:w="2860" w:type="dxa"/>
              </w:tcPr>
              <w:p w14:paraId="4D66E65B" w14:textId="77777777" w:rsidR="00E10281" w:rsidRDefault="00F43FB6">
                <w:pPr>
                  <w:jc w:val="center"/>
                  <w:rPr>
                    <w:rFonts w:ascii="Times New Roman" w:hAnsi="Times New Roman"/>
                  </w:rPr>
                </w:pPr>
                <w:r>
                  <w:rPr>
                    <w:rFonts w:ascii="Times New Roman" w:hAnsi="Times New Roman"/>
                  </w:rPr>
                  <w:t>Varchar</w:t>
                </w:r>
              </w:p>
            </w:tc>
            <w:tc>
              <w:tcPr>
                <w:tcW w:w="2860" w:type="dxa"/>
              </w:tcPr>
              <w:p w14:paraId="7FA0032D" w14:textId="77777777" w:rsidR="00E10281" w:rsidRDefault="00F43FB6">
                <w:pPr>
                  <w:jc w:val="center"/>
                  <w:rPr>
                    <w:rFonts w:ascii="Times New Roman" w:hAnsi="Times New Roman"/>
                  </w:rPr>
                </w:pPr>
                <w:r>
                  <w:rPr>
                    <w:rFonts w:ascii="Times New Roman" w:hAnsi="Times New Roman"/>
                  </w:rPr>
                  <w:t>50</w:t>
                </w:r>
              </w:p>
            </w:tc>
            <w:tc>
              <w:tcPr>
                <w:tcW w:w="2860" w:type="dxa"/>
              </w:tcPr>
              <w:p w14:paraId="38A6D88C" w14:textId="77777777" w:rsidR="00E10281" w:rsidRDefault="00E10281">
                <w:pPr>
                  <w:jc w:val="center"/>
                  <w:rPr>
                    <w:rFonts w:ascii="Times New Roman" w:hAnsi="Times New Roman"/>
                  </w:rPr>
                </w:pPr>
              </w:p>
            </w:tc>
          </w:tr>
        </w:sdtContent>
      </w:sdt>
      <w:sdt>
        <w:sdtPr>
          <w:tag w:val="goog_rdk_217"/>
          <w:id w:val="1691028959"/>
        </w:sdtPr>
        <w:sdtEndPr/>
        <w:sdtContent>
          <w:tr w:rsidR="00E10281" w14:paraId="19CFA8CB" w14:textId="77777777" w:rsidTr="005808B8">
            <w:trPr>
              <w:trHeight w:val="247"/>
            </w:trPr>
            <w:tc>
              <w:tcPr>
                <w:tcW w:w="2860" w:type="dxa"/>
                <w:vAlign w:val="center"/>
              </w:tcPr>
              <w:p w14:paraId="4CB1BD14" w14:textId="77777777" w:rsidR="00E10281" w:rsidRDefault="00F43FB6">
                <w:pPr>
                  <w:rPr>
                    <w:rFonts w:ascii="Times New Roman" w:hAnsi="Times New Roman"/>
                    <w:color w:val="000000"/>
                  </w:rPr>
                </w:pPr>
                <w:r>
                  <w:rPr>
                    <w:rFonts w:ascii="Times New Roman" w:hAnsi="Times New Roman"/>
                    <w:color w:val="000000"/>
                  </w:rPr>
                  <w:t>Episode Type</w:t>
                </w:r>
              </w:p>
            </w:tc>
            <w:tc>
              <w:tcPr>
                <w:tcW w:w="2860" w:type="dxa"/>
                <w:vAlign w:val="center"/>
              </w:tcPr>
              <w:p w14:paraId="59AF8181" w14:textId="77777777" w:rsidR="00E10281" w:rsidRDefault="00F43FB6">
                <w:pPr>
                  <w:rPr>
                    <w:rFonts w:ascii="Times New Roman" w:hAnsi="Times New Roman"/>
                    <w:color w:val="000000"/>
                  </w:rPr>
                </w:pPr>
                <w:r>
                  <w:rPr>
                    <w:rFonts w:ascii="Times New Roman" w:hAnsi="Times New Roman"/>
                    <w:color w:val="000000"/>
                  </w:rPr>
                  <w:t>05.009.0002</w:t>
                </w:r>
              </w:p>
            </w:tc>
            <w:tc>
              <w:tcPr>
                <w:tcW w:w="2860" w:type="dxa"/>
              </w:tcPr>
              <w:p w14:paraId="3D081884" w14:textId="77777777" w:rsidR="00E10281" w:rsidRDefault="00F43FB6">
                <w:pPr>
                  <w:jc w:val="center"/>
                  <w:rPr>
                    <w:rFonts w:ascii="Times New Roman" w:hAnsi="Times New Roman"/>
                  </w:rPr>
                </w:pPr>
                <w:r>
                  <w:rPr>
                    <w:rFonts w:ascii="Times New Roman" w:hAnsi="Times New Roman"/>
                  </w:rPr>
                  <w:t>Integer</w:t>
                </w:r>
              </w:p>
            </w:tc>
            <w:tc>
              <w:tcPr>
                <w:tcW w:w="2860" w:type="dxa"/>
              </w:tcPr>
              <w:p w14:paraId="7AA153F2" w14:textId="77777777" w:rsidR="00E10281" w:rsidRDefault="00F43FB6">
                <w:pPr>
                  <w:jc w:val="center"/>
                  <w:rPr>
                    <w:rFonts w:ascii="Times New Roman" w:hAnsi="Times New Roman"/>
                  </w:rPr>
                </w:pPr>
                <w:r>
                  <w:rPr>
                    <w:rFonts w:ascii="Times New Roman" w:hAnsi="Times New Roman"/>
                  </w:rPr>
                  <w:t>1</w:t>
                </w:r>
              </w:p>
            </w:tc>
            <w:tc>
              <w:tcPr>
                <w:tcW w:w="2860" w:type="dxa"/>
              </w:tcPr>
              <w:p w14:paraId="1A1E5C82" w14:textId="77777777" w:rsidR="00E10281" w:rsidRDefault="00E10281">
                <w:pPr>
                  <w:jc w:val="center"/>
                  <w:rPr>
                    <w:rFonts w:ascii="Times New Roman" w:hAnsi="Times New Roman"/>
                  </w:rPr>
                </w:pPr>
              </w:p>
            </w:tc>
          </w:tr>
        </w:sdtContent>
      </w:sdt>
    </w:tbl>
    <w:p w14:paraId="4E8B24C0" w14:textId="77777777" w:rsidR="00E10281" w:rsidRDefault="00F43FB6">
      <w:pPr>
        <w:numPr>
          <w:ilvl w:val="2"/>
          <w:numId w:val="10"/>
        </w:numPr>
        <w:pBdr>
          <w:top w:val="nil"/>
          <w:left w:val="nil"/>
          <w:bottom w:val="nil"/>
          <w:right w:val="nil"/>
          <w:between w:val="nil"/>
        </w:pBdr>
        <w:spacing w:before="240" w:after="160"/>
        <w:rPr>
          <w:rFonts w:ascii="Times New Roman" w:hAnsi="Times New Roman"/>
          <w:b/>
          <w:color w:val="000000"/>
        </w:rPr>
      </w:pPr>
      <w:r>
        <w:rPr>
          <w:rFonts w:ascii="Times New Roman" w:hAnsi="Times New Roman"/>
          <w:b/>
          <w:color w:val="000000"/>
        </w:rPr>
        <w:t xml:space="preserve">Entity: Encounter </w:t>
      </w:r>
    </w:p>
    <w:tbl>
      <w:tblPr>
        <w:tblStyle w:val="a8"/>
        <w:tblW w:w="14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75"/>
        <w:gridCol w:w="2875"/>
        <w:gridCol w:w="2875"/>
        <w:gridCol w:w="2875"/>
        <w:gridCol w:w="2875"/>
      </w:tblGrid>
      <w:sdt>
        <w:sdtPr>
          <w:tag w:val="goog_rdk_218"/>
          <w:id w:val="2068846173"/>
        </w:sdtPr>
        <w:sdtEndPr/>
        <w:sdtContent>
          <w:tr w:rsidR="00E10281" w14:paraId="563867B7" w14:textId="77777777" w:rsidTr="005808B8">
            <w:trPr>
              <w:trHeight w:val="237"/>
            </w:trPr>
            <w:tc>
              <w:tcPr>
                <w:tcW w:w="2875" w:type="dxa"/>
              </w:tcPr>
              <w:p w14:paraId="4B0DABA5" w14:textId="77777777" w:rsidR="00E10281" w:rsidRDefault="00F43FB6">
                <w:pPr>
                  <w:jc w:val="center"/>
                  <w:rPr>
                    <w:rFonts w:ascii="Times New Roman" w:hAnsi="Times New Roman"/>
                    <w:b/>
                  </w:rPr>
                </w:pPr>
                <w:r>
                  <w:rPr>
                    <w:rFonts w:ascii="Times New Roman" w:hAnsi="Times New Roman"/>
                    <w:b/>
                  </w:rPr>
                  <w:t>Data Elements</w:t>
                </w:r>
              </w:p>
            </w:tc>
            <w:tc>
              <w:tcPr>
                <w:tcW w:w="2875" w:type="dxa"/>
              </w:tcPr>
              <w:p w14:paraId="667EC73C" w14:textId="77777777" w:rsidR="00E10281" w:rsidRDefault="00F43FB6">
                <w:pPr>
                  <w:jc w:val="center"/>
                  <w:rPr>
                    <w:rFonts w:ascii="Times New Roman" w:hAnsi="Times New Roman"/>
                    <w:b/>
                  </w:rPr>
                </w:pPr>
                <w:r>
                  <w:rPr>
                    <w:rFonts w:ascii="Times New Roman" w:hAnsi="Times New Roman"/>
                    <w:b/>
                  </w:rPr>
                  <w:t>MDDS Codes</w:t>
                </w:r>
              </w:p>
            </w:tc>
            <w:tc>
              <w:tcPr>
                <w:tcW w:w="2875" w:type="dxa"/>
              </w:tcPr>
              <w:p w14:paraId="28AE3106" w14:textId="77777777" w:rsidR="00E10281" w:rsidRDefault="00F43FB6">
                <w:pPr>
                  <w:jc w:val="center"/>
                  <w:rPr>
                    <w:rFonts w:ascii="Times New Roman" w:hAnsi="Times New Roman"/>
                    <w:b/>
                  </w:rPr>
                </w:pPr>
                <w:r>
                  <w:rPr>
                    <w:rFonts w:ascii="Times New Roman" w:hAnsi="Times New Roman"/>
                    <w:b/>
                  </w:rPr>
                  <w:t>Data Format</w:t>
                </w:r>
              </w:p>
            </w:tc>
            <w:tc>
              <w:tcPr>
                <w:tcW w:w="2875" w:type="dxa"/>
              </w:tcPr>
              <w:p w14:paraId="3D9B800E" w14:textId="77777777" w:rsidR="00E10281" w:rsidRDefault="00F43FB6">
                <w:pPr>
                  <w:jc w:val="center"/>
                  <w:rPr>
                    <w:rFonts w:ascii="Times New Roman" w:hAnsi="Times New Roman"/>
                    <w:b/>
                  </w:rPr>
                </w:pPr>
                <w:r>
                  <w:rPr>
                    <w:rFonts w:ascii="Times New Roman" w:hAnsi="Times New Roman"/>
                    <w:b/>
                  </w:rPr>
                  <w:t>Maximum Size</w:t>
                </w:r>
              </w:p>
            </w:tc>
            <w:tc>
              <w:tcPr>
                <w:tcW w:w="2875" w:type="dxa"/>
              </w:tcPr>
              <w:p w14:paraId="118C80DD" w14:textId="77777777" w:rsidR="00E10281" w:rsidRDefault="00F43FB6">
                <w:pPr>
                  <w:jc w:val="center"/>
                  <w:rPr>
                    <w:rFonts w:ascii="Times New Roman" w:hAnsi="Times New Roman"/>
                    <w:b/>
                  </w:rPr>
                </w:pPr>
                <w:r>
                  <w:rPr>
                    <w:rFonts w:ascii="Times New Roman" w:hAnsi="Times New Roman"/>
                    <w:b/>
                  </w:rPr>
                  <w:t>Code Directory</w:t>
                </w:r>
              </w:p>
            </w:tc>
          </w:tr>
        </w:sdtContent>
      </w:sdt>
      <w:sdt>
        <w:sdtPr>
          <w:tag w:val="goog_rdk_219"/>
          <w:id w:val="855008919"/>
        </w:sdtPr>
        <w:sdtEndPr/>
        <w:sdtContent>
          <w:tr w:rsidR="00E10281" w14:paraId="16D0618C" w14:textId="77777777" w:rsidTr="005808B8">
            <w:trPr>
              <w:trHeight w:val="237"/>
            </w:trPr>
            <w:tc>
              <w:tcPr>
                <w:tcW w:w="2875" w:type="dxa"/>
              </w:tcPr>
              <w:p w14:paraId="4CEFB19E" w14:textId="77777777" w:rsidR="00E10281" w:rsidRDefault="00E10281">
                <w:pPr>
                  <w:rPr>
                    <w:rFonts w:ascii="Times New Roman" w:hAnsi="Times New Roman"/>
                    <w:b/>
                    <w:i/>
                  </w:rPr>
                </w:pPr>
              </w:p>
            </w:tc>
            <w:tc>
              <w:tcPr>
                <w:tcW w:w="2875" w:type="dxa"/>
              </w:tcPr>
              <w:p w14:paraId="227DE7F2" w14:textId="77777777" w:rsidR="00E10281" w:rsidRDefault="00E10281">
                <w:pPr>
                  <w:rPr>
                    <w:rFonts w:ascii="Times New Roman" w:hAnsi="Times New Roman"/>
                    <w:b/>
                    <w:i/>
                  </w:rPr>
                </w:pPr>
              </w:p>
            </w:tc>
            <w:tc>
              <w:tcPr>
                <w:tcW w:w="2875" w:type="dxa"/>
              </w:tcPr>
              <w:p w14:paraId="5337F7D2" w14:textId="77777777" w:rsidR="00E10281" w:rsidRDefault="00E10281">
                <w:pPr>
                  <w:jc w:val="center"/>
                  <w:rPr>
                    <w:rFonts w:ascii="Times New Roman" w:hAnsi="Times New Roman"/>
                    <w:b/>
                  </w:rPr>
                </w:pPr>
              </w:p>
            </w:tc>
            <w:tc>
              <w:tcPr>
                <w:tcW w:w="2875" w:type="dxa"/>
              </w:tcPr>
              <w:p w14:paraId="252B0304" w14:textId="77777777" w:rsidR="00E10281" w:rsidRDefault="00E10281">
                <w:pPr>
                  <w:jc w:val="center"/>
                  <w:rPr>
                    <w:rFonts w:ascii="Times New Roman" w:hAnsi="Times New Roman"/>
                    <w:b/>
                  </w:rPr>
                </w:pPr>
              </w:p>
            </w:tc>
            <w:tc>
              <w:tcPr>
                <w:tcW w:w="2875" w:type="dxa"/>
              </w:tcPr>
              <w:p w14:paraId="7E1F6E1E" w14:textId="77777777" w:rsidR="00E10281" w:rsidRDefault="00E10281">
                <w:pPr>
                  <w:jc w:val="center"/>
                  <w:rPr>
                    <w:rFonts w:ascii="Times New Roman" w:hAnsi="Times New Roman"/>
                    <w:b/>
                  </w:rPr>
                </w:pPr>
              </w:p>
            </w:tc>
          </w:tr>
        </w:sdtContent>
      </w:sdt>
      <w:sdt>
        <w:sdtPr>
          <w:tag w:val="goog_rdk_220"/>
          <w:id w:val="196126093"/>
        </w:sdtPr>
        <w:sdtEndPr/>
        <w:sdtContent>
          <w:tr w:rsidR="00E10281" w14:paraId="687A3548" w14:textId="77777777" w:rsidTr="005808B8">
            <w:trPr>
              <w:trHeight w:val="237"/>
            </w:trPr>
            <w:tc>
              <w:tcPr>
                <w:tcW w:w="2875" w:type="dxa"/>
                <w:vAlign w:val="center"/>
              </w:tcPr>
              <w:p w14:paraId="533AFA05" w14:textId="77777777" w:rsidR="00E10281" w:rsidRDefault="00F43FB6">
                <w:pPr>
                  <w:rPr>
                    <w:rFonts w:ascii="Times New Roman" w:hAnsi="Times New Roman"/>
                  </w:rPr>
                </w:pPr>
                <w:r>
                  <w:rPr>
                    <w:rFonts w:ascii="Times New Roman" w:hAnsi="Times New Roman"/>
                  </w:rPr>
                  <w:t>Encounter ID</w:t>
                </w:r>
              </w:p>
            </w:tc>
            <w:tc>
              <w:tcPr>
                <w:tcW w:w="2875" w:type="dxa"/>
                <w:vAlign w:val="center"/>
              </w:tcPr>
              <w:p w14:paraId="18967A92" w14:textId="77777777" w:rsidR="00E10281" w:rsidRDefault="00F43FB6">
                <w:pPr>
                  <w:rPr>
                    <w:rFonts w:ascii="Times New Roman" w:hAnsi="Times New Roman"/>
                  </w:rPr>
                </w:pPr>
                <w:r>
                  <w:rPr>
                    <w:rFonts w:ascii="Times New Roman" w:hAnsi="Times New Roman"/>
                  </w:rPr>
                  <w:t>05.010.0001</w:t>
                </w:r>
              </w:p>
            </w:tc>
            <w:tc>
              <w:tcPr>
                <w:tcW w:w="2875" w:type="dxa"/>
              </w:tcPr>
              <w:p w14:paraId="5FE8E3F7" w14:textId="77777777" w:rsidR="00E10281" w:rsidRDefault="00F43FB6">
                <w:pPr>
                  <w:jc w:val="center"/>
                  <w:rPr>
                    <w:rFonts w:ascii="Times New Roman" w:hAnsi="Times New Roman"/>
                  </w:rPr>
                </w:pPr>
                <w:r>
                  <w:rPr>
                    <w:rFonts w:ascii="Times New Roman" w:hAnsi="Times New Roman"/>
                  </w:rPr>
                  <w:t>Varchar</w:t>
                </w:r>
              </w:p>
            </w:tc>
            <w:tc>
              <w:tcPr>
                <w:tcW w:w="2875" w:type="dxa"/>
              </w:tcPr>
              <w:p w14:paraId="047E6C07" w14:textId="77777777" w:rsidR="00E10281" w:rsidRDefault="00F43FB6">
                <w:pPr>
                  <w:jc w:val="center"/>
                  <w:rPr>
                    <w:rFonts w:ascii="Times New Roman" w:hAnsi="Times New Roman"/>
                  </w:rPr>
                </w:pPr>
                <w:r>
                  <w:rPr>
                    <w:rFonts w:ascii="Times New Roman" w:hAnsi="Times New Roman"/>
                  </w:rPr>
                  <w:t>18</w:t>
                </w:r>
              </w:p>
            </w:tc>
            <w:tc>
              <w:tcPr>
                <w:tcW w:w="2875" w:type="dxa"/>
              </w:tcPr>
              <w:p w14:paraId="0102EE3C" w14:textId="77777777" w:rsidR="00E10281" w:rsidRDefault="00E10281">
                <w:pPr>
                  <w:jc w:val="center"/>
                  <w:rPr>
                    <w:rFonts w:ascii="Times New Roman" w:hAnsi="Times New Roman"/>
                  </w:rPr>
                </w:pPr>
              </w:p>
            </w:tc>
          </w:tr>
        </w:sdtContent>
      </w:sdt>
      <w:sdt>
        <w:sdtPr>
          <w:tag w:val="goog_rdk_221"/>
          <w:id w:val="-683665335"/>
        </w:sdtPr>
        <w:sdtEndPr/>
        <w:sdtContent>
          <w:tr w:rsidR="00E10281" w14:paraId="2D50D293" w14:textId="77777777" w:rsidTr="005808B8">
            <w:trPr>
              <w:trHeight w:val="237"/>
            </w:trPr>
            <w:tc>
              <w:tcPr>
                <w:tcW w:w="2875" w:type="dxa"/>
                <w:vAlign w:val="center"/>
              </w:tcPr>
              <w:p w14:paraId="335B01EB" w14:textId="77777777" w:rsidR="00E10281" w:rsidRDefault="00F43FB6">
                <w:pPr>
                  <w:rPr>
                    <w:rFonts w:ascii="Times New Roman" w:hAnsi="Times New Roman"/>
                  </w:rPr>
                </w:pPr>
                <w:r>
                  <w:rPr>
                    <w:rFonts w:ascii="Times New Roman" w:hAnsi="Times New Roman"/>
                  </w:rPr>
                  <w:t>Encounter Type</w:t>
                </w:r>
              </w:p>
            </w:tc>
            <w:tc>
              <w:tcPr>
                <w:tcW w:w="2875" w:type="dxa"/>
                <w:vAlign w:val="center"/>
              </w:tcPr>
              <w:p w14:paraId="456575DA" w14:textId="77777777" w:rsidR="00E10281" w:rsidRDefault="00F43FB6">
                <w:pPr>
                  <w:rPr>
                    <w:rFonts w:ascii="Times New Roman" w:hAnsi="Times New Roman"/>
                  </w:rPr>
                </w:pPr>
                <w:r>
                  <w:rPr>
                    <w:rFonts w:ascii="Times New Roman" w:hAnsi="Times New Roman"/>
                  </w:rPr>
                  <w:t>05.010.0002</w:t>
                </w:r>
              </w:p>
            </w:tc>
            <w:tc>
              <w:tcPr>
                <w:tcW w:w="2875" w:type="dxa"/>
              </w:tcPr>
              <w:p w14:paraId="60671219" w14:textId="77777777" w:rsidR="00E10281" w:rsidRDefault="00F43FB6">
                <w:pPr>
                  <w:jc w:val="center"/>
                  <w:rPr>
                    <w:rFonts w:ascii="Times New Roman" w:hAnsi="Times New Roman"/>
                  </w:rPr>
                </w:pPr>
                <w:r>
                  <w:rPr>
                    <w:rFonts w:ascii="Times New Roman" w:hAnsi="Times New Roman"/>
                  </w:rPr>
                  <w:t>Integer</w:t>
                </w:r>
              </w:p>
            </w:tc>
            <w:tc>
              <w:tcPr>
                <w:tcW w:w="2875" w:type="dxa"/>
              </w:tcPr>
              <w:p w14:paraId="6D2E241E" w14:textId="77777777" w:rsidR="00E10281" w:rsidRDefault="00F43FB6">
                <w:pPr>
                  <w:jc w:val="center"/>
                  <w:rPr>
                    <w:rFonts w:ascii="Times New Roman" w:hAnsi="Times New Roman"/>
                  </w:rPr>
                </w:pPr>
                <w:r>
                  <w:rPr>
                    <w:rFonts w:ascii="Times New Roman" w:hAnsi="Times New Roman"/>
                  </w:rPr>
                  <w:t>2</w:t>
                </w:r>
              </w:p>
            </w:tc>
            <w:tc>
              <w:tcPr>
                <w:tcW w:w="2875" w:type="dxa"/>
              </w:tcPr>
              <w:p w14:paraId="1E2C8757" w14:textId="77777777" w:rsidR="00E10281" w:rsidRDefault="00F43FB6">
                <w:pPr>
                  <w:jc w:val="center"/>
                  <w:rPr>
                    <w:rFonts w:ascii="Times New Roman" w:hAnsi="Times New Roman"/>
                  </w:rPr>
                </w:pPr>
                <w:r>
                  <w:rPr>
                    <w:rFonts w:ascii="Times New Roman" w:hAnsi="Times New Roman"/>
                  </w:rPr>
                  <w:t xml:space="preserve">Refer to </w:t>
                </w:r>
                <w:sdt>
                  <w:sdtPr>
                    <w:tag w:val="goog_rdk_222"/>
                    <w:id w:val="1850056553"/>
                  </w:sdtPr>
                  <w:sdtEndPr/>
                  <w:sdtContent>
                    <w:r w:rsidRPr="000A3953">
                      <w:rPr>
                        <w:rFonts w:ascii="Times New Roman" w:hAnsi="Times New Roman"/>
                      </w:rPr>
                      <w:t>CD05.047</w:t>
                    </w:r>
                  </w:sdtContent>
                </w:sdt>
              </w:p>
            </w:tc>
          </w:tr>
        </w:sdtContent>
      </w:sdt>
      <w:sdt>
        <w:sdtPr>
          <w:tag w:val="goog_rdk_223"/>
          <w:id w:val="102780133"/>
        </w:sdtPr>
        <w:sdtEndPr/>
        <w:sdtContent>
          <w:tr w:rsidR="00E10281" w14:paraId="3989B7EC" w14:textId="77777777" w:rsidTr="005808B8">
            <w:trPr>
              <w:trHeight w:val="237"/>
            </w:trPr>
            <w:tc>
              <w:tcPr>
                <w:tcW w:w="2875" w:type="dxa"/>
                <w:vAlign w:val="center"/>
              </w:tcPr>
              <w:p w14:paraId="10AB0D33" w14:textId="77777777" w:rsidR="00E10281" w:rsidRDefault="00F43FB6">
                <w:pPr>
                  <w:rPr>
                    <w:rFonts w:ascii="Times New Roman" w:hAnsi="Times New Roman"/>
                  </w:rPr>
                </w:pPr>
                <w:r>
                  <w:rPr>
                    <w:rFonts w:ascii="Times New Roman" w:hAnsi="Times New Roman"/>
                  </w:rPr>
                  <w:t>Encounter Type Description</w:t>
                </w:r>
              </w:p>
            </w:tc>
            <w:tc>
              <w:tcPr>
                <w:tcW w:w="2875" w:type="dxa"/>
                <w:vAlign w:val="center"/>
              </w:tcPr>
              <w:p w14:paraId="0D260F0F" w14:textId="77777777" w:rsidR="00E10281" w:rsidRDefault="00F43FB6">
                <w:pPr>
                  <w:rPr>
                    <w:rFonts w:ascii="Times New Roman" w:hAnsi="Times New Roman"/>
                  </w:rPr>
                </w:pPr>
                <w:r>
                  <w:rPr>
                    <w:rFonts w:ascii="Times New Roman" w:hAnsi="Times New Roman"/>
                  </w:rPr>
                  <w:t>05.010.0003</w:t>
                </w:r>
              </w:p>
            </w:tc>
            <w:tc>
              <w:tcPr>
                <w:tcW w:w="2875" w:type="dxa"/>
              </w:tcPr>
              <w:p w14:paraId="081C6867" w14:textId="77777777" w:rsidR="00E10281" w:rsidRDefault="00F43FB6">
                <w:pPr>
                  <w:jc w:val="center"/>
                  <w:rPr>
                    <w:rFonts w:ascii="Times New Roman" w:hAnsi="Times New Roman"/>
                  </w:rPr>
                </w:pPr>
                <w:r>
                  <w:rPr>
                    <w:rFonts w:ascii="Times New Roman" w:hAnsi="Times New Roman"/>
                  </w:rPr>
                  <w:t>Varchar</w:t>
                </w:r>
              </w:p>
            </w:tc>
            <w:tc>
              <w:tcPr>
                <w:tcW w:w="2875" w:type="dxa"/>
              </w:tcPr>
              <w:p w14:paraId="44DDE280" w14:textId="77777777" w:rsidR="00E10281" w:rsidRDefault="00F43FB6">
                <w:pPr>
                  <w:jc w:val="center"/>
                  <w:rPr>
                    <w:rFonts w:ascii="Times New Roman" w:hAnsi="Times New Roman"/>
                  </w:rPr>
                </w:pPr>
                <w:r>
                  <w:rPr>
                    <w:rFonts w:ascii="Times New Roman" w:hAnsi="Times New Roman"/>
                  </w:rPr>
                  <w:t>254</w:t>
                </w:r>
              </w:p>
            </w:tc>
            <w:tc>
              <w:tcPr>
                <w:tcW w:w="2875" w:type="dxa"/>
              </w:tcPr>
              <w:p w14:paraId="0F47335A" w14:textId="77777777" w:rsidR="00E10281" w:rsidRDefault="00E10281">
                <w:pPr>
                  <w:jc w:val="center"/>
                  <w:rPr>
                    <w:rFonts w:ascii="Times New Roman" w:hAnsi="Times New Roman"/>
                  </w:rPr>
                </w:pPr>
              </w:p>
            </w:tc>
          </w:tr>
        </w:sdtContent>
      </w:sdt>
      <w:sdt>
        <w:sdtPr>
          <w:tag w:val="goog_rdk_224"/>
          <w:id w:val="1185949095"/>
        </w:sdtPr>
        <w:sdtEndPr/>
        <w:sdtContent>
          <w:tr w:rsidR="00E10281" w14:paraId="3B117D4A" w14:textId="77777777" w:rsidTr="005808B8">
            <w:trPr>
              <w:trHeight w:val="237"/>
            </w:trPr>
            <w:tc>
              <w:tcPr>
                <w:tcW w:w="2875" w:type="dxa"/>
                <w:vAlign w:val="center"/>
              </w:tcPr>
              <w:p w14:paraId="7361A35C" w14:textId="77777777" w:rsidR="00E10281" w:rsidRDefault="00F43FB6">
                <w:pPr>
                  <w:rPr>
                    <w:rFonts w:ascii="Times New Roman" w:hAnsi="Times New Roman"/>
                  </w:rPr>
                </w:pPr>
                <w:r>
                  <w:rPr>
                    <w:rFonts w:ascii="Times New Roman" w:hAnsi="Times New Roman"/>
                  </w:rPr>
                  <w:t>Encounter Time</w:t>
                </w:r>
              </w:p>
            </w:tc>
            <w:tc>
              <w:tcPr>
                <w:tcW w:w="2875" w:type="dxa"/>
                <w:vAlign w:val="center"/>
              </w:tcPr>
              <w:p w14:paraId="03C4FD55" w14:textId="77777777" w:rsidR="00E10281" w:rsidRDefault="00F43FB6">
                <w:pPr>
                  <w:rPr>
                    <w:rFonts w:ascii="Times New Roman" w:hAnsi="Times New Roman"/>
                  </w:rPr>
                </w:pPr>
                <w:r>
                  <w:rPr>
                    <w:rFonts w:ascii="Times New Roman" w:hAnsi="Times New Roman"/>
                  </w:rPr>
                  <w:t>05.010.0004</w:t>
                </w:r>
              </w:p>
            </w:tc>
            <w:tc>
              <w:tcPr>
                <w:tcW w:w="2875" w:type="dxa"/>
              </w:tcPr>
              <w:p w14:paraId="37375190" w14:textId="77777777" w:rsidR="00E10281" w:rsidRDefault="00F43FB6">
                <w:pPr>
                  <w:jc w:val="center"/>
                  <w:rPr>
                    <w:rFonts w:ascii="Times New Roman" w:hAnsi="Times New Roman"/>
                  </w:rPr>
                </w:pPr>
                <w:r>
                  <w:rPr>
                    <w:rFonts w:ascii="Times New Roman" w:hAnsi="Times New Roman"/>
                  </w:rPr>
                  <w:t>HH:</w:t>
                </w:r>
                <w:proofErr w:type="gramStart"/>
                <w:r>
                  <w:rPr>
                    <w:rFonts w:ascii="Times New Roman" w:hAnsi="Times New Roman"/>
                  </w:rPr>
                  <w:t>MM:SS</w:t>
                </w:r>
                <w:proofErr w:type="gramEnd"/>
              </w:p>
            </w:tc>
            <w:tc>
              <w:tcPr>
                <w:tcW w:w="2875" w:type="dxa"/>
              </w:tcPr>
              <w:p w14:paraId="6040D72E" w14:textId="77777777" w:rsidR="00E10281" w:rsidRDefault="00F43FB6">
                <w:pPr>
                  <w:jc w:val="center"/>
                  <w:rPr>
                    <w:rFonts w:ascii="Times New Roman" w:hAnsi="Times New Roman"/>
                  </w:rPr>
                </w:pPr>
                <w:r>
                  <w:rPr>
                    <w:rFonts w:ascii="Times New Roman" w:hAnsi="Times New Roman"/>
                  </w:rPr>
                  <w:t>8</w:t>
                </w:r>
              </w:p>
            </w:tc>
            <w:tc>
              <w:tcPr>
                <w:tcW w:w="2875" w:type="dxa"/>
              </w:tcPr>
              <w:p w14:paraId="328BDFB2" w14:textId="77777777" w:rsidR="00E10281" w:rsidRDefault="00E10281">
                <w:pPr>
                  <w:jc w:val="center"/>
                  <w:rPr>
                    <w:rFonts w:ascii="Times New Roman" w:hAnsi="Times New Roman"/>
                  </w:rPr>
                </w:pPr>
              </w:p>
            </w:tc>
          </w:tr>
        </w:sdtContent>
      </w:sdt>
      <w:sdt>
        <w:sdtPr>
          <w:tag w:val="goog_rdk_225"/>
          <w:id w:val="-1283271127"/>
        </w:sdtPr>
        <w:sdtEndPr/>
        <w:sdtContent>
          <w:tr w:rsidR="00E10281" w14:paraId="0E10ECAC" w14:textId="77777777" w:rsidTr="005808B8">
            <w:trPr>
              <w:trHeight w:val="237"/>
            </w:trPr>
            <w:tc>
              <w:tcPr>
                <w:tcW w:w="2875" w:type="dxa"/>
                <w:vAlign w:val="center"/>
              </w:tcPr>
              <w:p w14:paraId="2900609E" w14:textId="77777777" w:rsidR="00E10281" w:rsidRDefault="00F43FB6">
                <w:pPr>
                  <w:rPr>
                    <w:rFonts w:ascii="Times New Roman" w:hAnsi="Times New Roman"/>
                  </w:rPr>
                </w:pPr>
                <w:r>
                  <w:rPr>
                    <w:rFonts w:ascii="Times New Roman" w:hAnsi="Times New Roman"/>
                  </w:rPr>
                  <w:t>Encounter Date</w:t>
                </w:r>
              </w:p>
            </w:tc>
            <w:tc>
              <w:tcPr>
                <w:tcW w:w="2875" w:type="dxa"/>
                <w:vAlign w:val="center"/>
              </w:tcPr>
              <w:p w14:paraId="0E8753FC" w14:textId="77777777" w:rsidR="00E10281" w:rsidRDefault="00F43FB6">
                <w:pPr>
                  <w:rPr>
                    <w:rFonts w:ascii="Times New Roman" w:hAnsi="Times New Roman"/>
                  </w:rPr>
                </w:pPr>
                <w:r>
                  <w:rPr>
                    <w:rFonts w:ascii="Times New Roman" w:hAnsi="Times New Roman"/>
                  </w:rPr>
                  <w:t>05.010.0005</w:t>
                </w:r>
              </w:p>
            </w:tc>
            <w:tc>
              <w:tcPr>
                <w:tcW w:w="2875" w:type="dxa"/>
              </w:tcPr>
              <w:p w14:paraId="78ADA211" w14:textId="77777777" w:rsidR="00E10281" w:rsidRDefault="00F43FB6">
                <w:pPr>
                  <w:jc w:val="center"/>
                  <w:rPr>
                    <w:rFonts w:ascii="Times New Roman" w:hAnsi="Times New Roman"/>
                  </w:rPr>
                </w:pPr>
                <w:r>
                  <w:rPr>
                    <w:rFonts w:ascii="Times New Roman" w:hAnsi="Times New Roman"/>
                  </w:rPr>
                  <w:t>dd/mm/</w:t>
                </w:r>
                <w:proofErr w:type="spellStart"/>
                <w:r>
                  <w:rPr>
                    <w:rFonts w:ascii="Times New Roman" w:hAnsi="Times New Roman"/>
                  </w:rPr>
                  <w:t>yyyy</w:t>
                </w:r>
                <w:proofErr w:type="spellEnd"/>
              </w:p>
            </w:tc>
            <w:tc>
              <w:tcPr>
                <w:tcW w:w="2875" w:type="dxa"/>
              </w:tcPr>
              <w:p w14:paraId="382F56DE" w14:textId="77777777" w:rsidR="00E10281" w:rsidRDefault="00F43FB6">
                <w:pPr>
                  <w:jc w:val="center"/>
                  <w:rPr>
                    <w:rFonts w:ascii="Times New Roman" w:hAnsi="Times New Roman"/>
                  </w:rPr>
                </w:pPr>
                <w:r>
                  <w:rPr>
                    <w:rFonts w:ascii="Times New Roman" w:hAnsi="Times New Roman"/>
                    <w:color w:val="000000"/>
                  </w:rPr>
                  <w:t>10</w:t>
                </w:r>
              </w:p>
            </w:tc>
            <w:tc>
              <w:tcPr>
                <w:tcW w:w="2875" w:type="dxa"/>
              </w:tcPr>
              <w:p w14:paraId="0B2463AF" w14:textId="77777777" w:rsidR="00E10281" w:rsidRDefault="00F43FB6">
                <w:pPr>
                  <w:jc w:val="center"/>
                  <w:rPr>
                    <w:rFonts w:ascii="Times New Roman" w:hAnsi="Times New Roman"/>
                  </w:rPr>
                </w:pPr>
                <w:r>
                  <w:rPr>
                    <w:rFonts w:ascii="Times New Roman" w:hAnsi="Times New Roman"/>
                  </w:rPr>
                  <w:t>Refer to G00.01</w:t>
                </w:r>
              </w:p>
            </w:tc>
          </w:tr>
        </w:sdtContent>
      </w:sdt>
    </w:tbl>
    <w:p w14:paraId="3A542986" w14:textId="77777777" w:rsidR="00E10281" w:rsidRDefault="00E10281">
      <w:pPr>
        <w:spacing w:before="240" w:after="160"/>
        <w:rPr>
          <w:rFonts w:ascii="Times New Roman" w:hAnsi="Times New Roman"/>
        </w:rPr>
      </w:pPr>
    </w:p>
    <w:p w14:paraId="49C9C582" w14:textId="77777777" w:rsidR="00E10281" w:rsidRDefault="00F43FB6">
      <w:pPr>
        <w:numPr>
          <w:ilvl w:val="2"/>
          <w:numId w:val="10"/>
        </w:numPr>
        <w:pBdr>
          <w:top w:val="nil"/>
          <w:left w:val="nil"/>
          <w:bottom w:val="nil"/>
          <w:right w:val="nil"/>
          <w:between w:val="nil"/>
        </w:pBdr>
        <w:spacing w:before="240" w:after="160"/>
        <w:rPr>
          <w:rFonts w:ascii="Times New Roman" w:hAnsi="Times New Roman"/>
          <w:b/>
          <w:color w:val="000000"/>
        </w:rPr>
      </w:pPr>
      <w:r>
        <w:rPr>
          <w:rFonts w:ascii="Times New Roman" w:hAnsi="Times New Roman"/>
          <w:b/>
          <w:color w:val="000000"/>
        </w:rPr>
        <w:t>Entity: Emergency</w:t>
      </w:r>
    </w:p>
    <w:tbl>
      <w:tblPr>
        <w:tblStyle w:val="a9"/>
        <w:tblW w:w="14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78"/>
        <w:gridCol w:w="2878"/>
        <w:gridCol w:w="2878"/>
        <w:gridCol w:w="2878"/>
        <w:gridCol w:w="2878"/>
      </w:tblGrid>
      <w:sdt>
        <w:sdtPr>
          <w:tag w:val="goog_rdk_226"/>
          <w:id w:val="1478947195"/>
        </w:sdtPr>
        <w:sdtEndPr/>
        <w:sdtContent>
          <w:tr w:rsidR="00E10281" w14:paraId="54556359" w14:textId="77777777" w:rsidTr="005808B8">
            <w:trPr>
              <w:trHeight w:val="203"/>
            </w:trPr>
            <w:tc>
              <w:tcPr>
                <w:tcW w:w="2878" w:type="dxa"/>
              </w:tcPr>
              <w:p w14:paraId="5CAADF2C" w14:textId="77777777" w:rsidR="00E10281" w:rsidRDefault="00F43FB6">
                <w:pPr>
                  <w:jc w:val="center"/>
                  <w:rPr>
                    <w:rFonts w:ascii="Times New Roman" w:hAnsi="Times New Roman"/>
                    <w:b/>
                  </w:rPr>
                </w:pPr>
                <w:r>
                  <w:rPr>
                    <w:rFonts w:ascii="Times New Roman" w:hAnsi="Times New Roman"/>
                    <w:b/>
                  </w:rPr>
                  <w:t>Data Elements</w:t>
                </w:r>
              </w:p>
            </w:tc>
            <w:tc>
              <w:tcPr>
                <w:tcW w:w="2878" w:type="dxa"/>
              </w:tcPr>
              <w:p w14:paraId="224077BF" w14:textId="77777777" w:rsidR="00E10281" w:rsidRDefault="00F43FB6">
                <w:pPr>
                  <w:jc w:val="center"/>
                  <w:rPr>
                    <w:rFonts w:ascii="Times New Roman" w:hAnsi="Times New Roman"/>
                    <w:b/>
                  </w:rPr>
                </w:pPr>
                <w:r>
                  <w:rPr>
                    <w:rFonts w:ascii="Times New Roman" w:hAnsi="Times New Roman"/>
                    <w:b/>
                  </w:rPr>
                  <w:t>MDDS Codes</w:t>
                </w:r>
              </w:p>
            </w:tc>
            <w:tc>
              <w:tcPr>
                <w:tcW w:w="2878" w:type="dxa"/>
              </w:tcPr>
              <w:p w14:paraId="1E3EAF48" w14:textId="77777777" w:rsidR="00E10281" w:rsidRDefault="00F43FB6">
                <w:pPr>
                  <w:jc w:val="center"/>
                  <w:rPr>
                    <w:rFonts w:ascii="Times New Roman" w:hAnsi="Times New Roman"/>
                    <w:b/>
                  </w:rPr>
                </w:pPr>
                <w:r>
                  <w:rPr>
                    <w:rFonts w:ascii="Times New Roman" w:hAnsi="Times New Roman"/>
                    <w:b/>
                  </w:rPr>
                  <w:t>Data Format</w:t>
                </w:r>
              </w:p>
            </w:tc>
            <w:tc>
              <w:tcPr>
                <w:tcW w:w="2878" w:type="dxa"/>
              </w:tcPr>
              <w:p w14:paraId="65D72F47" w14:textId="77777777" w:rsidR="00E10281" w:rsidRDefault="00F43FB6">
                <w:pPr>
                  <w:jc w:val="center"/>
                  <w:rPr>
                    <w:rFonts w:ascii="Times New Roman" w:hAnsi="Times New Roman"/>
                    <w:b/>
                  </w:rPr>
                </w:pPr>
                <w:r>
                  <w:rPr>
                    <w:rFonts w:ascii="Times New Roman" w:hAnsi="Times New Roman"/>
                    <w:b/>
                  </w:rPr>
                  <w:t>Maximum Size</w:t>
                </w:r>
              </w:p>
            </w:tc>
            <w:tc>
              <w:tcPr>
                <w:tcW w:w="2878" w:type="dxa"/>
              </w:tcPr>
              <w:p w14:paraId="0B3D93A2" w14:textId="77777777" w:rsidR="00E10281" w:rsidRDefault="00F43FB6">
                <w:pPr>
                  <w:jc w:val="center"/>
                  <w:rPr>
                    <w:rFonts w:ascii="Times New Roman" w:hAnsi="Times New Roman"/>
                    <w:b/>
                  </w:rPr>
                </w:pPr>
                <w:r>
                  <w:rPr>
                    <w:rFonts w:ascii="Times New Roman" w:hAnsi="Times New Roman"/>
                    <w:b/>
                  </w:rPr>
                  <w:t>Code Directory</w:t>
                </w:r>
              </w:p>
            </w:tc>
          </w:tr>
        </w:sdtContent>
      </w:sdt>
      <w:sdt>
        <w:sdtPr>
          <w:tag w:val="goog_rdk_227"/>
          <w:id w:val="1490834590"/>
        </w:sdtPr>
        <w:sdtEndPr/>
        <w:sdtContent>
          <w:tr w:rsidR="00E10281" w14:paraId="31587783" w14:textId="77777777" w:rsidTr="005808B8">
            <w:trPr>
              <w:trHeight w:val="203"/>
            </w:trPr>
            <w:tc>
              <w:tcPr>
                <w:tcW w:w="2878" w:type="dxa"/>
              </w:tcPr>
              <w:p w14:paraId="6AD141B2" w14:textId="77777777" w:rsidR="00E10281" w:rsidRDefault="00E10281">
                <w:pPr>
                  <w:rPr>
                    <w:rFonts w:ascii="Times New Roman" w:hAnsi="Times New Roman"/>
                    <w:b/>
                    <w:i/>
                  </w:rPr>
                </w:pPr>
              </w:p>
            </w:tc>
            <w:tc>
              <w:tcPr>
                <w:tcW w:w="2878" w:type="dxa"/>
              </w:tcPr>
              <w:p w14:paraId="78D226DF" w14:textId="77777777" w:rsidR="00E10281" w:rsidRDefault="00E10281">
                <w:pPr>
                  <w:rPr>
                    <w:rFonts w:ascii="Times New Roman" w:hAnsi="Times New Roman"/>
                    <w:b/>
                    <w:i/>
                  </w:rPr>
                </w:pPr>
              </w:p>
            </w:tc>
            <w:tc>
              <w:tcPr>
                <w:tcW w:w="2878" w:type="dxa"/>
              </w:tcPr>
              <w:p w14:paraId="312A37B7" w14:textId="77777777" w:rsidR="00E10281" w:rsidRDefault="00E10281">
                <w:pPr>
                  <w:jc w:val="center"/>
                  <w:rPr>
                    <w:rFonts w:ascii="Times New Roman" w:hAnsi="Times New Roman"/>
                    <w:b/>
                  </w:rPr>
                </w:pPr>
              </w:p>
            </w:tc>
            <w:tc>
              <w:tcPr>
                <w:tcW w:w="2878" w:type="dxa"/>
              </w:tcPr>
              <w:p w14:paraId="3BA84750" w14:textId="77777777" w:rsidR="00E10281" w:rsidRDefault="00E10281">
                <w:pPr>
                  <w:jc w:val="center"/>
                  <w:rPr>
                    <w:rFonts w:ascii="Times New Roman" w:hAnsi="Times New Roman"/>
                    <w:b/>
                  </w:rPr>
                </w:pPr>
              </w:p>
            </w:tc>
            <w:tc>
              <w:tcPr>
                <w:tcW w:w="2878" w:type="dxa"/>
              </w:tcPr>
              <w:p w14:paraId="41C4AE1D" w14:textId="77777777" w:rsidR="00E10281" w:rsidRDefault="00E10281">
                <w:pPr>
                  <w:jc w:val="center"/>
                  <w:rPr>
                    <w:rFonts w:ascii="Times New Roman" w:hAnsi="Times New Roman"/>
                    <w:b/>
                  </w:rPr>
                </w:pPr>
              </w:p>
            </w:tc>
          </w:tr>
        </w:sdtContent>
      </w:sdt>
      <w:sdt>
        <w:sdtPr>
          <w:tag w:val="goog_rdk_228"/>
          <w:id w:val="-1754499599"/>
        </w:sdtPr>
        <w:sdtEndPr/>
        <w:sdtContent>
          <w:tr w:rsidR="00E10281" w14:paraId="2A85B8C5" w14:textId="77777777" w:rsidTr="005808B8">
            <w:trPr>
              <w:trHeight w:val="203"/>
            </w:trPr>
            <w:tc>
              <w:tcPr>
                <w:tcW w:w="2878" w:type="dxa"/>
                <w:vAlign w:val="center"/>
              </w:tcPr>
              <w:p w14:paraId="29EDA26D" w14:textId="77777777" w:rsidR="00E10281" w:rsidRDefault="00F43FB6">
                <w:pPr>
                  <w:rPr>
                    <w:rFonts w:ascii="Times New Roman" w:hAnsi="Times New Roman"/>
                  </w:rPr>
                </w:pPr>
                <w:r>
                  <w:rPr>
                    <w:rFonts w:ascii="Times New Roman" w:hAnsi="Times New Roman"/>
                  </w:rPr>
                  <w:t>Patient Status</w:t>
                </w:r>
              </w:p>
            </w:tc>
            <w:tc>
              <w:tcPr>
                <w:tcW w:w="2878" w:type="dxa"/>
                <w:vAlign w:val="center"/>
              </w:tcPr>
              <w:p w14:paraId="1C7CEE2A" w14:textId="77777777" w:rsidR="00E10281" w:rsidRDefault="00F43FB6">
                <w:pPr>
                  <w:rPr>
                    <w:rFonts w:ascii="Times New Roman" w:hAnsi="Times New Roman"/>
                  </w:rPr>
                </w:pPr>
                <w:r>
                  <w:rPr>
                    <w:rFonts w:ascii="Times New Roman" w:hAnsi="Times New Roman"/>
                  </w:rPr>
                  <w:t>05.013.0003</w:t>
                </w:r>
              </w:p>
            </w:tc>
            <w:tc>
              <w:tcPr>
                <w:tcW w:w="2878" w:type="dxa"/>
              </w:tcPr>
              <w:p w14:paraId="7FC98E6E" w14:textId="77777777" w:rsidR="00E10281" w:rsidRDefault="00F43FB6">
                <w:pPr>
                  <w:jc w:val="center"/>
                  <w:rPr>
                    <w:rFonts w:ascii="Times New Roman" w:hAnsi="Times New Roman"/>
                    <w:color w:val="000000"/>
                  </w:rPr>
                </w:pPr>
                <w:r>
                  <w:rPr>
                    <w:rFonts w:ascii="Times New Roman" w:hAnsi="Times New Roman"/>
                    <w:color w:val="000000"/>
                  </w:rPr>
                  <w:t>Integer</w:t>
                </w:r>
              </w:p>
            </w:tc>
            <w:tc>
              <w:tcPr>
                <w:tcW w:w="2878" w:type="dxa"/>
              </w:tcPr>
              <w:p w14:paraId="726A159B" w14:textId="77777777" w:rsidR="00E10281" w:rsidRDefault="00F43FB6">
                <w:pPr>
                  <w:jc w:val="center"/>
                  <w:rPr>
                    <w:rFonts w:ascii="Times New Roman" w:hAnsi="Times New Roman"/>
                    <w:color w:val="000000"/>
                  </w:rPr>
                </w:pPr>
                <w:r>
                  <w:rPr>
                    <w:rFonts w:ascii="Times New Roman" w:hAnsi="Times New Roman"/>
                    <w:color w:val="000000"/>
                  </w:rPr>
                  <w:t>2</w:t>
                </w:r>
              </w:p>
            </w:tc>
            <w:tc>
              <w:tcPr>
                <w:tcW w:w="2878" w:type="dxa"/>
              </w:tcPr>
              <w:p w14:paraId="6ACBE10E" w14:textId="77777777" w:rsidR="00E10281" w:rsidRDefault="00E10281">
                <w:pPr>
                  <w:jc w:val="center"/>
                  <w:rPr>
                    <w:rFonts w:ascii="Times New Roman" w:hAnsi="Times New Roman"/>
                    <w:color w:val="000000"/>
                  </w:rPr>
                </w:pPr>
              </w:p>
            </w:tc>
          </w:tr>
        </w:sdtContent>
      </w:sdt>
      <w:sdt>
        <w:sdtPr>
          <w:tag w:val="goog_rdk_229"/>
          <w:id w:val="125596489"/>
        </w:sdtPr>
        <w:sdtEndPr/>
        <w:sdtContent>
          <w:tr w:rsidR="00E10281" w14:paraId="37E99B86" w14:textId="77777777" w:rsidTr="005808B8">
            <w:trPr>
              <w:trHeight w:val="203"/>
            </w:trPr>
            <w:tc>
              <w:tcPr>
                <w:tcW w:w="2878" w:type="dxa"/>
                <w:vAlign w:val="center"/>
              </w:tcPr>
              <w:p w14:paraId="670E1995" w14:textId="77777777" w:rsidR="00E10281" w:rsidRDefault="00F43FB6">
                <w:pPr>
                  <w:rPr>
                    <w:rFonts w:ascii="Times New Roman" w:hAnsi="Times New Roman"/>
                  </w:rPr>
                </w:pPr>
                <w:r>
                  <w:rPr>
                    <w:rFonts w:ascii="Times New Roman" w:hAnsi="Times New Roman"/>
                  </w:rPr>
                  <w:t>Ambulatory Status</w:t>
                </w:r>
              </w:p>
            </w:tc>
            <w:tc>
              <w:tcPr>
                <w:tcW w:w="2878" w:type="dxa"/>
                <w:vAlign w:val="center"/>
              </w:tcPr>
              <w:p w14:paraId="22F855ED" w14:textId="77777777" w:rsidR="00E10281" w:rsidRDefault="00F43FB6">
                <w:pPr>
                  <w:rPr>
                    <w:rFonts w:ascii="Times New Roman" w:hAnsi="Times New Roman"/>
                  </w:rPr>
                </w:pPr>
                <w:r>
                  <w:rPr>
                    <w:rFonts w:ascii="Times New Roman" w:hAnsi="Times New Roman"/>
                  </w:rPr>
                  <w:t>05.013.0004</w:t>
                </w:r>
              </w:p>
            </w:tc>
            <w:tc>
              <w:tcPr>
                <w:tcW w:w="2878" w:type="dxa"/>
              </w:tcPr>
              <w:p w14:paraId="2C05350C" w14:textId="77777777" w:rsidR="00E10281" w:rsidRDefault="00F43FB6">
                <w:pPr>
                  <w:jc w:val="center"/>
                  <w:rPr>
                    <w:rFonts w:ascii="Times New Roman" w:hAnsi="Times New Roman"/>
                    <w:color w:val="000000"/>
                  </w:rPr>
                </w:pPr>
                <w:r>
                  <w:rPr>
                    <w:rFonts w:ascii="Times New Roman" w:hAnsi="Times New Roman"/>
                    <w:color w:val="000000"/>
                  </w:rPr>
                  <w:t>Char</w:t>
                </w:r>
              </w:p>
            </w:tc>
            <w:tc>
              <w:tcPr>
                <w:tcW w:w="2878" w:type="dxa"/>
              </w:tcPr>
              <w:p w14:paraId="5ED0DFEE" w14:textId="77777777" w:rsidR="00E10281" w:rsidRDefault="00F43FB6">
                <w:pPr>
                  <w:jc w:val="center"/>
                  <w:rPr>
                    <w:rFonts w:ascii="Times New Roman" w:hAnsi="Times New Roman"/>
                    <w:color w:val="000000"/>
                  </w:rPr>
                </w:pPr>
                <w:r>
                  <w:rPr>
                    <w:rFonts w:ascii="Times New Roman" w:hAnsi="Times New Roman"/>
                    <w:color w:val="000000"/>
                  </w:rPr>
                  <w:t>2</w:t>
                </w:r>
              </w:p>
            </w:tc>
            <w:tc>
              <w:tcPr>
                <w:tcW w:w="2878" w:type="dxa"/>
              </w:tcPr>
              <w:p w14:paraId="0E2B8DBF" w14:textId="77777777" w:rsidR="00E10281" w:rsidRDefault="00F43FB6">
                <w:pPr>
                  <w:jc w:val="center"/>
                  <w:rPr>
                    <w:rFonts w:ascii="Times New Roman" w:hAnsi="Times New Roman"/>
                    <w:color w:val="000000"/>
                  </w:rPr>
                </w:pPr>
                <w:r>
                  <w:rPr>
                    <w:rFonts w:ascii="Times New Roman" w:hAnsi="Times New Roman"/>
                  </w:rPr>
                  <w:t xml:space="preserve">Refer to </w:t>
                </w:r>
                <w:sdt>
                  <w:sdtPr>
                    <w:tag w:val="goog_rdk_230"/>
                    <w:id w:val="-485550334"/>
                  </w:sdtPr>
                  <w:sdtEndPr/>
                  <w:sdtContent>
                    <w:r w:rsidRPr="000A3953">
                      <w:rPr>
                        <w:rFonts w:ascii="Times New Roman" w:hAnsi="Times New Roman"/>
                      </w:rPr>
                      <w:t>CD05.065</w:t>
                    </w:r>
                  </w:sdtContent>
                </w:sdt>
              </w:p>
            </w:tc>
          </w:tr>
        </w:sdtContent>
      </w:sdt>
      <w:sdt>
        <w:sdtPr>
          <w:tag w:val="goog_rdk_231"/>
          <w:id w:val="271366601"/>
        </w:sdtPr>
        <w:sdtEndPr/>
        <w:sdtContent>
          <w:tr w:rsidR="00E10281" w14:paraId="2507211C" w14:textId="77777777" w:rsidTr="005808B8">
            <w:trPr>
              <w:trHeight w:val="203"/>
            </w:trPr>
            <w:tc>
              <w:tcPr>
                <w:tcW w:w="2878" w:type="dxa"/>
                <w:vAlign w:val="center"/>
              </w:tcPr>
              <w:p w14:paraId="180033EE" w14:textId="77777777" w:rsidR="00E10281" w:rsidRDefault="00F43FB6">
                <w:pPr>
                  <w:rPr>
                    <w:rFonts w:ascii="Times New Roman" w:hAnsi="Times New Roman"/>
                  </w:rPr>
                </w:pPr>
                <w:r>
                  <w:rPr>
                    <w:rFonts w:ascii="Times New Roman" w:hAnsi="Times New Roman"/>
                  </w:rPr>
                  <w:t>MLC Indicator</w:t>
                </w:r>
              </w:p>
            </w:tc>
            <w:tc>
              <w:tcPr>
                <w:tcW w:w="2878" w:type="dxa"/>
                <w:vAlign w:val="center"/>
              </w:tcPr>
              <w:p w14:paraId="5AD4F98A" w14:textId="77777777" w:rsidR="00E10281" w:rsidRDefault="00F43FB6">
                <w:pPr>
                  <w:rPr>
                    <w:rFonts w:ascii="Times New Roman" w:hAnsi="Times New Roman"/>
                  </w:rPr>
                </w:pPr>
                <w:r>
                  <w:rPr>
                    <w:rFonts w:ascii="Times New Roman" w:hAnsi="Times New Roman"/>
                  </w:rPr>
                  <w:t>05.013.0005</w:t>
                </w:r>
              </w:p>
            </w:tc>
            <w:tc>
              <w:tcPr>
                <w:tcW w:w="2878" w:type="dxa"/>
              </w:tcPr>
              <w:p w14:paraId="3776194C" w14:textId="77777777" w:rsidR="00E10281" w:rsidRDefault="00F43FB6">
                <w:pPr>
                  <w:jc w:val="center"/>
                  <w:rPr>
                    <w:rFonts w:ascii="Times New Roman" w:hAnsi="Times New Roman"/>
                    <w:color w:val="000000"/>
                  </w:rPr>
                </w:pPr>
                <w:r>
                  <w:rPr>
                    <w:rFonts w:ascii="Times New Roman" w:hAnsi="Times New Roman"/>
                    <w:color w:val="000000"/>
                  </w:rPr>
                  <w:t>Integer</w:t>
                </w:r>
              </w:p>
            </w:tc>
            <w:tc>
              <w:tcPr>
                <w:tcW w:w="2878" w:type="dxa"/>
              </w:tcPr>
              <w:p w14:paraId="48B53D3E" w14:textId="77777777" w:rsidR="00E10281" w:rsidRDefault="00F43FB6">
                <w:pPr>
                  <w:jc w:val="center"/>
                  <w:rPr>
                    <w:rFonts w:ascii="Times New Roman" w:hAnsi="Times New Roman"/>
                    <w:color w:val="000000"/>
                  </w:rPr>
                </w:pPr>
                <w:r>
                  <w:rPr>
                    <w:rFonts w:ascii="Times New Roman" w:hAnsi="Times New Roman"/>
                    <w:color w:val="000000"/>
                  </w:rPr>
                  <w:t>1</w:t>
                </w:r>
              </w:p>
            </w:tc>
            <w:tc>
              <w:tcPr>
                <w:tcW w:w="2878" w:type="dxa"/>
              </w:tcPr>
              <w:p w14:paraId="6BFB5C0C" w14:textId="77777777" w:rsidR="00E10281" w:rsidRDefault="00E10281">
                <w:pPr>
                  <w:jc w:val="center"/>
                  <w:rPr>
                    <w:rFonts w:ascii="Times New Roman" w:hAnsi="Times New Roman"/>
                    <w:color w:val="000000"/>
                  </w:rPr>
                </w:pPr>
              </w:p>
            </w:tc>
          </w:tr>
        </w:sdtContent>
      </w:sdt>
      <w:sdt>
        <w:sdtPr>
          <w:tag w:val="goog_rdk_232"/>
          <w:id w:val="-1301379230"/>
        </w:sdtPr>
        <w:sdtEndPr/>
        <w:sdtContent>
          <w:tr w:rsidR="00E10281" w14:paraId="4D008DAB" w14:textId="77777777" w:rsidTr="005808B8">
            <w:trPr>
              <w:trHeight w:val="203"/>
            </w:trPr>
            <w:tc>
              <w:tcPr>
                <w:tcW w:w="2878" w:type="dxa"/>
                <w:vAlign w:val="center"/>
              </w:tcPr>
              <w:p w14:paraId="1D8E069E" w14:textId="77777777" w:rsidR="00E10281" w:rsidRDefault="00F43FB6">
                <w:pPr>
                  <w:rPr>
                    <w:rFonts w:ascii="Times New Roman" w:hAnsi="Times New Roman"/>
                  </w:rPr>
                </w:pPr>
                <w:r>
                  <w:rPr>
                    <w:rFonts w:ascii="Times New Roman" w:hAnsi="Times New Roman"/>
                  </w:rPr>
                  <w:t>Mass Injury Indicator</w:t>
                </w:r>
              </w:p>
            </w:tc>
            <w:tc>
              <w:tcPr>
                <w:tcW w:w="2878" w:type="dxa"/>
                <w:vAlign w:val="center"/>
              </w:tcPr>
              <w:p w14:paraId="6CA08DE6" w14:textId="77777777" w:rsidR="00E10281" w:rsidRDefault="00F43FB6">
                <w:pPr>
                  <w:rPr>
                    <w:rFonts w:ascii="Times New Roman" w:hAnsi="Times New Roman"/>
                  </w:rPr>
                </w:pPr>
                <w:r>
                  <w:rPr>
                    <w:rFonts w:ascii="Times New Roman" w:hAnsi="Times New Roman"/>
                  </w:rPr>
                  <w:t>05.013.0006</w:t>
                </w:r>
              </w:p>
            </w:tc>
            <w:tc>
              <w:tcPr>
                <w:tcW w:w="2878" w:type="dxa"/>
              </w:tcPr>
              <w:p w14:paraId="66709ABA" w14:textId="77777777" w:rsidR="00E10281" w:rsidRDefault="00F43FB6">
                <w:pPr>
                  <w:jc w:val="center"/>
                  <w:rPr>
                    <w:rFonts w:ascii="Times New Roman" w:hAnsi="Times New Roman"/>
                    <w:color w:val="000000"/>
                  </w:rPr>
                </w:pPr>
                <w:r>
                  <w:rPr>
                    <w:rFonts w:ascii="Times New Roman" w:hAnsi="Times New Roman"/>
                    <w:color w:val="000000"/>
                  </w:rPr>
                  <w:t>Integer</w:t>
                </w:r>
              </w:p>
            </w:tc>
            <w:tc>
              <w:tcPr>
                <w:tcW w:w="2878" w:type="dxa"/>
              </w:tcPr>
              <w:p w14:paraId="08ECBA40" w14:textId="77777777" w:rsidR="00E10281" w:rsidRDefault="00F43FB6">
                <w:pPr>
                  <w:jc w:val="center"/>
                  <w:rPr>
                    <w:rFonts w:ascii="Times New Roman" w:hAnsi="Times New Roman"/>
                    <w:color w:val="000000"/>
                  </w:rPr>
                </w:pPr>
                <w:r>
                  <w:rPr>
                    <w:rFonts w:ascii="Times New Roman" w:hAnsi="Times New Roman"/>
                    <w:color w:val="000000"/>
                  </w:rPr>
                  <w:t>1</w:t>
                </w:r>
              </w:p>
            </w:tc>
            <w:tc>
              <w:tcPr>
                <w:tcW w:w="2878" w:type="dxa"/>
              </w:tcPr>
              <w:p w14:paraId="7CB1D335" w14:textId="77777777" w:rsidR="00E10281" w:rsidRDefault="00E10281">
                <w:pPr>
                  <w:jc w:val="center"/>
                  <w:rPr>
                    <w:rFonts w:ascii="Times New Roman" w:hAnsi="Times New Roman"/>
                    <w:color w:val="000000"/>
                  </w:rPr>
                </w:pPr>
              </w:p>
            </w:tc>
          </w:tr>
        </w:sdtContent>
      </w:sdt>
    </w:tbl>
    <w:p w14:paraId="2947A4E0" w14:textId="77777777" w:rsidR="00E10281" w:rsidRDefault="00F43FB6">
      <w:pPr>
        <w:numPr>
          <w:ilvl w:val="2"/>
          <w:numId w:val="10"/>
        </w:numPr>
        <w:pBdr>
          <w:top w:val="nil"/>
          <w:left w:val="nil"/>
          <w:bottom w:val="nil"/>
          <w:right w:val="nil"/>
          <w:between w:val="nil"/>
        </w:pBdr>
        <w:spacing w:before="240" w:after="160"/>
        <w:rPr>
          <w:rFonts w:ascii="Times New Roman" w:hAnsi="Times New Roman"/>
          <w:b/>
          <w:color w:val="000000"/>
        </w:rPr>
      </w:pPr>
      <w:r>
        <w:rPr>
          <w:rFonts w:ascii="Times New Roman" w:hAnsi="Times New Roman"/>
          <w:b/>
          <w:color w:val="000000"/>
        </w:rPr>
        <w:t>Entity: Examination</w:t>
      </w:r>
    </w:p>
    <w:tbl>
      <w:tblPr>
        <w:tblStyle w:val="aa"/>
        <w:tblW w:w="14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3"/>
        <w:gridCol w:w="2833"/>
        <w:gridCol w:w="2833"/>
        <w:gridCol w:w="2833"/>
        <w:gridCol w:w="2833"/>
      </w:tblGrid>
      <w:sdt>
        <w:sdtPr>
          <w:tag w:val="goog_rdk_233"/>
          <w:id w:val="213790374"/>
        </w:sdtPr>
        <w:sdtEndPr/>
        <w:sdtContent>
          <w:tr w:rsidR="00E10281" w14:paraId="13CC453C" w14:textId="77777777" w:rsidTr="005808B8">
            <w:trPr>
              <w:trHeight w:val="189"/>
            </w:trPr>
            <w:tc>
              <w:tcPr>
                <w:tcW w:w="2833" w:type="dxa"/>
              </w:tcPr>
              <w:p w14:paraId="3C8CF15A" w14:textId="77777777" w:rsidR="00E10281" w:rsidRDefault="00F43FB6">
                <w:pPr>
                  <w:jc w:val="center"/>
                  <w:rPr>
                    <w:rFonts w:ascii="Times New Roman" w:hAnsi="Times New Roman"/>
                    <w:b/>
                  </w:rPr>
                </w:pPr>
                <w:r>
                  <w:rPr>
                    <w:rFonts w:ascii="Times New Roman" w:hAnsi="Times New Roman"/>
                    <w:b/>
                  </w:rPr>
                  <w:t>Data Elements</w:t>
                </w:r>
              </w:p>
            </w:tc>
            <w:tc>
              <w:tcPr>
                <w:tcW w:w="2833" w:type="dxa"/>
              </w:tcPr>
              <w:p w14:paraId="0613EA95" w14:textId="77777777" w:rsidR="00E10281" w:rsidRDefault="00F43FB6">
                <w:pPr>
                  <w:jc w:val="center"/>
                  <w:rPr>
                    <w:rFonts w:ascii="Times New Roman" w:hAnsi="Times New Roman"/>
                    <w:b/>
                  </w:rPr>
                </w:pPr>
                <w:r>
                  <w:rPr>
                    <w:rFonts w:ascii="Times New Roman" w:hAnsi="Times New Roman"/>
                    <w:b/>
                  </w:rPr>
                  <w:t>MDDS Codes</w:t>
                </w:r>
              </w:p>
            </w:tc>
            <w:tc>
              <w:tcPr>
                <w:tcW w:w="2833" w:type="dxa"/>
              </w:tcPr>
              <w:p w14:paraId="451B0449" w14:textId="77777777" w:rsidR="00E10281" w:rsidRDefault="00F43FB6">
                <w:pPr>
                  <w:jc w:val="center"/>
                  <w:rPr>
                    <w:rFonts w:ascii="Times New Roman" w:hAnsi="Times New Roman"/>
                    <w:b/>
                  </w:rPr>
                </w:pPr>
                <w:r>
                  <w:rPr>
                    <w:rFonts w:ascii="Times New Roman" w:hAnsi="Times New Roman"/>
                    <w:b/>
                  </w:rPr>
                  <w:t>Data Format</w:t>
                </w:r>
              </w:p>
            </w:tc>
            <w:tc>
              <w:tcPr>
                <w:tcW w:w="2833" w:type="dxa"/>
              </w:tcPr>
              <w:p w14:paraId="38803A2A" w14:textId="77777777" w:rsidR="00E10281" w:rsidRDefault="00F43FB6">
                <w:pPr>
                  <w:jc w:val="center"/>
                  <w:rPr>
                    <w:rFonts w:ascii="Times New Roman" w:hAnsi="Times New Roman"/>
                    <w:b/>
                  </w:rPr>
                </w:pPr>
                <w:r>
                  <w:rPr>
                    <w:rFonts w:ascii="Times New Roman" w:hAnsi="Times New Roman"/>
                    <w:b/>
                  </w:rPr>
                  <w:t>Maximum Size</w:t>
                </w:r>
              </w:p>
            </w:tc>
            <w:tc>
              <w:tcPr>
                <w:tcW w:w="2833" w:type="dxa"/>
              </w:tcPr>
              <w:p w14:paraId="2A442856" w14:textId="77777777" w:rsidR="00E10281" w:rsidRDefault="00F43FB6">
                <w:pPr>
                  <w:jc w:val="center"/>
                  <w:rPr>
                    <w:rFonts w:ascii="Times New Roman" w:hAnsi="Times New Roman"/>
                    <w:b/>
                  </w:rPr>
                </w:pPr>
                <w:r>
                  <w:rPr>
                    <w:rFonts w:ascii="Times New Roman" w:hAnsi="Times New Roman"/>
                    <w:b/>
                  </w:rPr>
                  <w:t>Code Directory</w:t>
                </w:r>
              </w:p>
            </w:tc>
          </w:tr>
        </w:sdtContent>
      </w:sdt>
      <w:sdt>
        <w:sdtPr>
          <w:tag w:val="goog_rdk_234"/>
          <w:id w:val="-265154325"/>
        </w:sdtPr>
        <w:sdtEndPr/>
        <w:sdtContent>
          <w:tr w:rsidR="00E10281" w14:paraId="2AB123D2" w14:textId="77777777" w:rsidTr="005808B8">
            <w:trPr>
              <w:trHeight w:val="189"/>
            </w:trPr>
            <w:tc>
              <w:tcPr>
                <w:tcW w:w="2833" w:type="dxa"/>
              </w:tcPr>
              <w:p w14:paraId="1E88C80B" w14:textId="77777777" w:rsidR="00E10281" w:rsidRDefault="00E10281">
                <w:pPr>
                  <w:rPr>
                    <w:rFonts w:ascii="Times New Roman" w:hAnsi="Times New Roman"/>
                    <w:b/>
                    <w:i/>
                  </w:rPr>
                </w:pPr>
              </w:p>
            </w:tc>
            <w:tc>
              <w:tcPr>
                <w:tcW w:w="2833" w:type="dxa"/>
              </w:tcPr>
              <w:p w14:paraId="006F1F26" w14:textId="77777777" w:rsidR="00E10281" w:rsidRDefault="00E10281">
                <w:pPr>
                  <w:rPr>
                    <w:rFonts w:ascii="Times New Roman" w:hAnsi="Times New Roman"/>
                    <w:b/>
                    <w:i/>
                  </w:rPr>
                </w:pPr>
              </w:p>
            </w:tc>
            <w:tc>
              <w:tcPr>
                <w:tcW w:w="2833" w:type="dxa"/>
              </w:tcPr>
              <w:p w14:paraId="420A9D6B" w14:textId="77777777" w:rsidR="00E10281" w:rsidRDefault="00E10281">
                <w:pPr>
                  <w:jc w:val="center"/>
                  <w:rPr>
                    <w:rFonts w:ascii="Times New Roman" w:hAnsi="Times New Roman"/>
                    <w:b/>
                  </w:rPr>
                </w:pPr>
              </w:p>
            </w:tc>
            <w:tc>
              <w:tcPr>
                <w:tcW w:w="2833" w:type="dxa"/>
              </w:tcPr>
              <w:p w14:paraId="2C45D695" w14:textId="77777777" w:rsidR="00E10281" w:rsidRDefault="00E10281">
                <w:pPr>
                  <w:jc w:val="center"/>
                  <w:rPr>
                    <w:rFonts w:ascii="Times New Roman" w:hAnsi="Times New Roman"/>
                    <w:b/>
                  </w:rPr>
                </w:pPr>
              </w:p>
            </w:tc>
            <w:tc>
              <w:tcPr>
                <w:tcW w:w="2833" w:type="dxa"/>
              </w:tcPr>
              <w:p w14:paraId="0E45E6BA" w14:textId="77777777" w:rsidR="00E10281" w:rsidRDefault="00E10281">
                <w:pPr>
                  <w:jc w:val="center"/>
                  <w:rPr>
                    <w:rFonts w:ascii="Times New Roman" w:hAnsi="Times New Roman"/>
                    <w:b/>
                  </w:rPr>
                </w:pPr>
              </w:p>
            </w:tc>
          </w:tr>
        </w:sdtContent>
      </w:sdt>
      <w:sdt>
        <w:sdtPr>
          <w:tag w:val="goog_rdk_235"/>
          <w:id w:val="1448192758"/>
        </w:sdtPr>
        <w:sdtEndPr/>
        <w:sdtContent>
          <w:tr w:rsidR="00E10281" w14:paraId="357B3206" w14:textId="77777777" w:rsidTr="005808B8">
            <w:trPr>
              <w:trHeight w:val="189"/>
            </w:trPr>
            <w:tc>
              <w:tcPr>
                <w:tcW w:w="2833" w:type="dxa"/>
                <w:vAlign w:val="center"/>
              </w:tcPr>
              <w:p w14:paraId="68B7F63E" w14:textId="77777777" w:rsidR="00E10281" w:rsidRDefault="00F43FB6">
                <w:pPr>
                  <w:rPr>
                    <w:rFonts w:ascii="Times New Roman" w:hAnsi="Times New Roman"/>
                    <w:color w:val="000000"/>
                  </w:rPr>
                </w:pPr>
                <w:r>
                  <w:rPr>
                    <w:rFonts w:ascii="Times New Roman" w:hAnsi="Times New Roman"/>
                    <w:color w:val="000000"/>
                  </w:rPr>
                  <w:t>Examination Type</w:t>
                </w:r>
              </w:p>
            </w:tc>
            <w:tc>
              <w:tcPr>
                <w:tcW w:w="2833" w:type="dxa"/>
                <w:vAlign w:val="center"/>
              </w:tcPr>
              <w:p w14:paraId="746EA93F" w14:textId="77777777" w:rsidR="00E10281" w:rsidRDefault="00F43FB6">
                <w:pPr>
                  <w:rPr>
                    <w:rFonts w:ascii="Times New Roman" w:hAnsi="Times New Roman"/>
                    <w:color w:val="000000"/>
                  </w:rPr>
                </w:pPr>
                <w:r>
                  <w:rPr>
                    <w:rFonts w:ascii="Times New Roman" w:hAnsi="Times New Roman"/>
                    <w:color w:val="000000"/>
                  </w:rPr>
                  <w:t>05.016.0001</w:t>
                </w:r>
              </w:p>
            </w:tc>
            <w:tc>
              <w:tcPr>
                <w:tcW w:w="2833" w:type="dxa"/>
              </w:tcPr>
              <w:p w14:paraId="545FD856" w14:textId="77777777" w:rsidR="00E10281" w:rsidRDefault="00F43FB6">
                <w:pPr>
                  <w:jc w:val="center"/>
                  <w:rPr>
                    <w:rFonts w:ascii="Times New Roman" w:hAnsi="Times New Roman"/>
                    <w:color w:val="000000"/>
                  </w:rPr>
                </w:pPr>
                <w:r>
                  <w:rPr>
                    <w:rFonts w:ascii="Times New Roman" w:hAnsi="Times New Roman"/>
                    <w:color w:val="000000"/>
                  </w:rPr>
                  <w:t>Integer</w:t>
                </w:r>
              </w:p>
            </w:tc>
            <w:tc>
              <w:tcPr>
                <w:tcW w:w="2833" w:type="dxa"/>
              </w:tcPr>
              <w:p w14:paraId="7BFB3E38" w14:textId="77777777" w:rsidR="00E10281" w:rsidRDefault="00F43FB6">
                <w:pPr>
                  <w:jc w:val="center"/>
                  <w:rPr>
                    <w:rFonts w:ascii="Times New Roman" w:hAnsi="Times New Roman"/>
                    <w:color w:val="000000"/>
                  </w:rPr>
                </w:pPr>
                <w:r>
                  <w:rPr>
                    <w:rFonts w:ascii="Times New Roman" w:hAnsi="Times New Roman"/>
                    <w:color w:val="000000"/>
                  </w:rPr>
                  <w:t>3</w:t>
                </w:r>
              </w:p>
            </w:tc>
            <w:tc>
              <w:tcPr>
                <w:tcW w:w="2833" w:type="dxa"/>
              </w:tcPr>
              <w:p w14:paraId="708EE885" w14:textId="77777777" w:rsidR="00E10281" w:rsidRDefault="00E10281">
                <w:pPr>
                  <w:jc w:val="center"/>
                  <w:rPr>
                    <w:rFonts w:ascii="Times New Roman" w:hAnsi="Times New Roman"/>
                    <w:color w:val="000000"/>
                  </w:rPr>
                </w:pPr>
              </w:p>
            </w:tc>
          </w:tr>
        </w:sdtContent>
      </w:sdt>
      <w:sdt>
        <w:sdtPr>
          <w:tag w:val="goog_rdk_236"/>
          <w:id w:val="-56471211"/>
        </w:sdtPr>
        <w:sdtEndPr/>
        <w:sdtContent>
          <w:tr w:rsidR="00E10281" w14:paraId="3FC9A4E0" w14:textId="77777777" w:rsidTr="005808B8">
            <w:trPr>
              <w:trHeight w:val="189"/>
            </w:trPr>
            <w:tc>
              <w:tcPr>
                <w:tcW w:w="2833" w:type="dxa"/>
                <w:vAlign w:val="center"/>
              </w:tcPr>
              <w:p w14:paraId="523AE5D2" w14:textId="77777777" w:rsidR="00E10281" w:rsidRDefault="00F43FB6">
                <w:pPr>
                  <w:rPr>
                    <w:rFonts w:ascii="Times New Roman" w:hAnsi="Times New Roman"/>
                    <w:color w:val="000000"/>
                  </w:rPr>
                </w:pPr>
                <w:r>
                  <w:rPr>
                    <w:rFonts w:ascii="Times New Roman" w:hAnsi="Times New Roman"/>
                    <w:color w:val="000000"/>
                  </w:rPr>
                  <w:t>Examination Finding</w:t>
                </w:r>
              </w:p>
            </w:tc>
            <w:tc>
              <w:tcPr>
                <w:tcW w:w="2833" w:type="dxa"/>
                <w:vAlign w:val="center"/>
              </w:tcPr>
              <w:p w14:paraId="388F9ABB" w14:textId="77777777" w:rsidR="00E10281" w:rsidRDefault="00F43FB6">
                <w:pPr>
                  <w:rPr>
                    <w:rFonts w:ascii="Times New Roman" w:hAnsi="Times New Roman"/>
                    <w:color w:val="000000"/>
                  </w:rPr>
                </w:pPr>
                <w:r>
                  <w:rPr>
                    <w:rFonts w:ascii="Times New Roman" w:hAnsi="Times New Roman"/>
                    <w:color w:val="000000"/>
                  </w:rPr>
                  <w:t>05.016.0002</w:t>
                </w:r>
              </w:p>
            </w:tc>
            <w:tc>
              <w:tcPr>
                <w:tcW w:w="2833" w:type="dxa"/>
              </w:tcPr>
              <w:p w14:paraId="782FD1EB" w14:textId="77777777" w:rsidR="00E10281" w:rsidRDefault="00F43FB6">
                <w:pPr>
                  <w:jc w:val="center"/>
                  <w:rPr>
                    <w:rFonts w:ascii="Times New Roman" w:hAnsi="Times New Roman"/>
                    <w:color w:val="000000"/>
                  </w:rPr>
                </w:pPr>
                <w:r>
                  <w:rPr>
                    <w:rFonts w:ascii="Times New Roman" w:hAnsi="Times New Roman"/>
                    <w:color w:val="000000"/>
                  </w:rPr>
                  <w:t>Varchar</w:t>
                </w:r>
              </w:p>
            </w:tc>
            <w:tc>
              <w:tcPr>
                <w:tcW w:w="2833" w:type="dxa"/>
              </w:tcPr>
              <w:p w14:paraId="5D952A57" w14:textId="77777777" w:rsidR="00E10281" w:rsidRDefault="00F43FB6">
                <w:pPr>
                  <w:jc w:val="center"/>
                  <w:rPr>
                    <w:rFonts w:ascii="Times New Roman" w:hAnsi="Times New Roman"/>
                    <w:color w:val="000000"/>
                  </w:rPr>
                </w:pPr>
                <w:r>
                  <w:rPr>
                    <w:rFonts w:ascii="Times New Roman" w:hAnsi="Times New Roman"/>
                    <w:color w:val="000000"/>
                  </w:rPr>
                  <w:t>4096</w:t>
                </w:r>
              </w:p>
            </w:tc>
            <w:tc>
              <w:tcPr>
                <w:tcW w:w="2833" w:type="dxa"/>
              </w:tcPr>
              <w:p w14:paraId="3E86431E" w14:textId="77777777" w:rsidR="00E10281" w:rsidRDefault="00E10281">
                <w:pPr>
                  <w:jc w:val="center"/>
                  <w:rPr>
                    <w:rFonts w:ascii="Times New Roman" w:hAnsi="Times New Roman"/>
                    <w:color w:val="000000"/>
                  </w:rPr>
                </w:pPr>
              </w:p>
            </w:tc>
          </w:tr>
        </w:sdtContent>
      </w:sdt>
      <w:sdt>
        <w:sdtPr>
          <w:tag w:val="goog_rdk_237"/>
          <w:id w:val="-99038036"/>
        </w:sdtPr>
        <w:sdtEndPr/>
        <w:sdtContent>
          <w:tr w:rsidR="00E10281" w14:paraId="77C4AB0B" w14:textId="77777777" w:rsidTr="005808B8">
            <w:trPr>
              <w:trHeight w:val="189"/>
            </w:trPr>
            <w:tc>
              <w:tcPr>
                <w:tcW w:w="2833" w:type="dxa"/>
                <w:vAlign w:val="center"/>
              </w:tcPr>
              <w:p w14:paraId="35C6EA16" w14:textId="77777777" w:rsidR="00E10281" w:rsidRDefault="00F43FB6">
                <w:pPr>
                  <w:rPr>
                    <w:rFonts w:ascii="Times New Roman" w:hAnsi="Times New Roman"/>
                    <w:color w:val="000000"/>
                  </w:rPr>
                </w:pPr>
                <w:r>
                  <w:rPr>
                    <w:rFonts w:ascii="Times New Roman" w:hAnsi="Times New Roman"/>
                    <w:color w:val="000000"/>
                  </w:rPr>
                  <w:t>Examined System</w:t>
                </w:r>
              </w:p>
            </w:tc>
            <w:tc>
              <w:tcPr>
                <w:tcW w:w="2833" w:type="dxa"/>
                <w:vAlign w:val="center"/>
              </w:tcPr>
              <w:p w14:paraId="2B0F1720" w14:textId="77777777" w:rsidR="00E10281" w:rsidRDefault="00F43FB6">
                <w:pPr>
                  <w:rPr>
                    <w:rFonts w:ascii="Times New Roman" w:hAnsi="Times New Roman"/>
                    <w:color w:val="000000"/>
                  </w:rPr>
                </w:pPr>
                <w:r>
                  <w:rPr>
                    <w:rFonts w:ascii="Times New Roman" w:hAnsi="Times New Roman"/>
                    <w:color w:val="000000"/>
                  </w:rPr>
                  <w:t>05.016.0003</w:t>
                </w:r>
              </w:p>
            </w:tc>
            <w:tc>
              <w:tcPr>
                <w:tcW w:w="2833" w:type="dxa"/>
              </w:tcPr>
              <w:p w14:paraId="7CF6E4E3" w14:textId="77777777" w:rsidR="00E10281" w:rsidRDefault="00F43FB6">
                <w:pPr>
                  <w:jc w:val="center"/>
                  <w:rPr>
                    <w:rFonts w:ascii="Times New Roman" w:hAnsi="Times New Roman"/>
                    <w:color w:val="000000"/>
                  </w:rPr>
                </w:pPr>
                <w:r>
                  <w:rPr>
                    <w:rFonts w:ascii="Times New Roman" w:hAnsi="Times New Roman"/>
                    <w:color w:val="000000"/>
                  </w:rPr>
                  <w:t>Integer</w:t>
                </w:r>
              </w:p>
            </w:tc>
            <w:tc>
              <w:tcPr>
                <w:tcW w:w="2833" w:type="dxa"/>
              </w:tcPr>
              <w:p w14:paraId="26B7D67F" w14:textId="77777777" w:rsidR="00E10281" w:rsidRDefault="00F43FB6">
                <w:pPr>
                  <w:jc w:val="center"/>
                  <w:rPr>
                    <w:rFonts w:ascii="Times New Roman" w:hAnsi="Times New Roman"/>
                    <w:color w:val="000000"/>
                  </w:rPr>
                </w:pPr>
                <w:r>
                  <w:rPr>
                    <w:rFonts w:ascii="Times New Roman" w:hAnsi="Times New Roman"/>
                    <w:color w:val="000000"/>
                  </w:rPr>
                  <w:t>2</w:t>
                </w:r>
              </w:p>
            </w:tc>
            <w:tc>
              <w:tcPr>
                <w:tcW w:w="2833" w:type="dxa"/>
              </w:tcPr>
              <w:p w14:paraId="75AC8DB1" w14:textId="77777777" w:rsidR="00E10281" w:rsidRDefault="00F43FB6">
                <w:pPr>
                  <w:jc w:val="center"/>
                  <w:rPr>
                    <w:rFonts w:ascii="Times New Roman" w:hAnsi="Times New Roman"/>
                    <w:color w:val="000000"/>
                  </w:rPr>
                </w:pPr>
                <w:r>
                  <w:rPr>
                    <w:rFonts w:ascii="Times New Roman" w:hAnsi="Times New Roman"/>
                  </w:rPr>
                  <w:t xml:space="preserve">Refer to </w:t>
                </w:r>
                <w:sdt>
                  <w:sdtPr>
                    <w:tag w:val="goog_rdk_238"/>
                    <w:id w:val="2022350564"/>
                  </w:sdtPr>
                  <w:sdtEndPr/>
                  <w:sdtContent>
                    <w:r w:rsidRPr="000A3953">
                      <w:rPr>
                        <w:rFonts w:ascii="Times New Roman" w:hAnsi="Times New Roman"/>
                      </w:rPr>
                      <w:t>CD05.033</w:t>
                    </w:r>
                  </w:sdtContent>
                </w:sdt>
              </w:p>
            </w:tc>
          </w:tr>
        </w:sdtContent>
      </w:sdt>
      <w:tr w:rsidR="00E10281" w14:paraId="0617D1C8" w14:textId="77777777" w:rsidTr="005808B8">
        <w:trPr>
          <w:trHeight w:val="250"/>
        </w:trPr>
        <w:tc>
          <w:tcPr>
            <w:tcW w:w="2833" w:type="dxa"/>
            <w:vAlign w:val="center"/>
          </w:tcPr>
          <w:p w14:paraId="071DAD9B" w14:textId="77777777" w:rsidR="00E10281" w:rsidRDefault="00F43FB6">
            <w:pPr>
              <w:rPr>
                <w:rFonts w:ascii="Times New Roman" w:hAnsi="Times New Roman"/>
                <w:color w:val="000000"/>
              </w:rPr>
            </w:pPr>
            <w:r>
              <w:rPr>
                <w:rFonts w:ascii="Times New Roman" w:hAnsi="Times New Roman"/>
                <w:color w:val="000000"/>
              </w:rPr>
              <w:lastRenderedPageBreak/>
              <w:t>Body Site Name</w:t>
            </w:r>
          </w:p>
        </w:tc>
        <w:tc>
          <w:tcPr>
            <w:tcW w:w="2833" w:type="dxa"/>
            <w:vAlign w:val="center"/>
          </w:tcPr>
          <w:p w14:paraId="1899D1F4" w14:textId="77777777" w:rsidR="00E10281" w:rsidRDefault="00F43FB6">
            <w:pPr>
              <w:rPr>
                <w:rFonts w:ascii="Times New Roman" w:hAnsi="Times New Roman"/>
                <w:color w:val="000000"/>
              </w:rPr>
            </w:pPr>
            <w:r>
              <w:rPr>
                <w:rFonts w:ascii="Times New Roman" w:hAnsi="Times New Roman"/>
              </w:rPr>
              <w:t>05.021.0033</w:t>
            </w:r>
          </w:p>
        </w:tc>
        <w:tc>
          <w:tcPr>
            <w:tcW w:w="2833" w:type="dxa"/>
          </w:tcPr>
          <w:p w14:paraId="60182B6C" w14:textId="77777777" w:rsidR="00E10281" w:rsidRDefault="00F43FB6">
            <w:pPr>
              <w:jc w:val="center"/>
              <w:rPr>
                <w:rFonts w:ascii="Times New Roman" w:hAnsi="Times New Roman"/>
                <w:color w:val="000000"/>
              </w:rPr>
            </w:pPr>
            <w:r>
              <w:rPr>
                <w:rFonts w:ascii="Times New Roman" w:hAnsi="Times New Roman"/>
                <w:color w:val="000000"/>
              </w:rPr>
              <w:t>Varchar</w:t>
            </w:r>
          </w:p>
        </w:tc>
        <w:tc>
          <w:tcPr>
            <w:tcW w:w="2833" w:type="dxa"/>
          </w:tcPr>
          <w:p w14:paraId="1A46A767" w14:textId="77777777" w:rsidR="00E10281" w:rsidRDefault="00F43FB6">
            <w:pPr>
              <w:jc w:val="center"/>
              <w:rPr>
                <w:rFonts w:ascii="Times New Roman" w:hAnsi="Times New Roman"/>
                <w:color w:val="000000"/>
              </w:rPr>
            </w:pPr>
            <w:r>
              <w:rPr>
                <w:rFonts w:ascii="Times New Roman" w:hAnsi="Times New Roman"/>
                <w:color w:val="000000"/>
              </w:rPr>
              <w:t>60</w:t>
            </w:r>
          </w:p>
        </w:tc>
        <w:tc>
          <w:tcPr>
            <w:tcW w:w="2833" w:type="dxa"/>
          </w:tcPr>
          <w:p w14:paraId="2390D3BD" w14:textId="77777777" w:rsidR="00E10281" w:rsidRDefault="00F43FB6">
            <w:pPr>
              <w:jc w:val="center"/>
              <w:rPr>
                <w:rFonts w:ascii="Times New Roman" w:hAnsi="Times New Roman"/>
                <w:color w:val="000000"/>
              </w:rPr>
            </w:pPr>
            <w:r>
              <w:rPr>
                <w:rFonts w:ascii="Times New Roman" w:hAnsi="Times New Roman"/>
              </w:rPr>
              <w:t xml:space="preserve">Refer to </w:t>
            </w:r>
            <w:sdt>
              <w:sdtPr>
                <w:tag w:val="goog_rdk_251"/>
                <w:id w:val="205538853"/>
              </w:sdtPr>
              <w:sdtEndPr/>
              <w:sdtContent>
                <w:r w:rsidRPr="000A3953">
                  <w:rPr>
                    <w:rFonts w:ascii="Times New Roman" w:hAnsi="Times New Roman"/>
                  </w:rPr>
                  <w:t>CD05.026</w:t>
                </w:r>
              </w:sdtContent>
            </w:sdt>
          </w:p>
        </w:tc>
      </w:tr>
    </w:tbl>
    <w:p w14:paraId="5AD78A25" w14:textId="77777777" w:rsidR="00E10281" w:rsidRDefault="00F43FB6">
      <w:pPr>
        <w:numPr>
          <w:ilvl w:val="2"/>
          <w:numId w:val="10"/>
        </w:numPr>
        <w:pBdr>
          <w:top w:val="nil"/>
          <w:left w:val="nil"/>
          <w:bottom w:val="nil"/>
          <w:right w:val="nil"/>
          <w:between w:val="nil"/>
        </w:pBdr>
        <w:spacing w:before="240" w:after="160"/>
        <w:rPr>
          <w:rFonts w:ascii="Times New Roman" w:hAnsi="Times New Roman"/>
          <w:b/>
          <w:color w:val="000000"/>
        </w:rPr>
      </w:pPr>
      <w:r>
        <w:rPr>
          <w:rFonts w:ascii="Times New Roman" w:hAnsi="Times New Roman"/>
          <w:b/>
          <w:color w:val="000000"/>
        </w:rPr>
        <w:t>Entity: Vital Signs</w:t>
      </w:r>
    </w:p>
    <w:tbl>
      <w:tblPr>
        <w:tblStyle w:val="ab"/>
        <w:tblW w:w="142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48"/>
        <w:gridCol w:w="2848"/>
        <w:gridCol w:w="2848"/>
        <w:gridCol w:w="2848"/>
        <w:gridCol w:w="2848"/>
      </w:tblGrid>
      <w:sdt>
        <w:sdtPr>
          <w:tag w:val="goog_rdk_252"/>
          <w:id w:val="1150643439"/>
        </w:sdtPr>
        <w:sdtEndPr/>
        <w:sdtContent>
          <w:tr w:rsidR="00E10281" w14:paraId="35C07DAD" w14:textId="77777777" w:rsidTr="005808B8">
            <w:trPr>
              <w:trHeight w:val="160"/>
            </w:trPr>
            <w:tc>
              <w:tcPr>
                <w:tcW w:w="2848" w:type="dxa"/>
              </w:tcPr>
              <w:p w14:paraId="19DB98E4" w14:textId="77777777" w:rsidR="00E10281" w:rsidRDefault="00F43FB6">
                <w:pPr>
                  <w:jc w:val="center"/>
                  <w:rPr>
                    <w:rFonts w:ascii="Times New Roman" w:hAnsi="Times New Roman"/>
                    <w:b/>
                  </w:rPr>
                </w:pPr>
                <w:r>
                  <w:rPr>
                    <w:rFonts w:ascii="Times New Roman" w:hAnsi="Times New Roman"/>
                    <w:b/>
                  </w:rPr>
                  <w:t>Data Elements</w:t>
                </w:r>
              </w:p>
            </w:tc>
            <w:tc>
              <w:tcPr>
                <w:tcW w:w="2848" w:type="dxa"/>
              </w:tcPr>
              <w:p w14:paraId="18852870" w14:textId="77777777" w:rsidR="00E10281" w:rsidRDefault="00F43FB6">
                <w:pPr>
                  <w:jc w:val="center"/>
                  <w:rPr>
                    <w:rFonts w:ascii="Times New Roman" w:hAnsi="Times New Roman"/>
                    <w:b/>
                  </w:rPr>
                </w:pPr>
                <w:r>
                  <w:rPr>
                    <w:rFonts w:ascii="Times New Roman" w:hAnsi="Times New Roman"/>
                    <w:b/>
                  </w:rPr>
                  <w:t>MDDS Codes</w:t>
                </w:r>
              </w:p>
            </w:tc>
            <w:tc>
              <w:tcPr>
                <w:tcW w:w="2848" w:type="dxa"/>
              </w:tcPr>
              <w:p w14:paraId="476D20B6" w14:textId="77777777" w:rsidR="00E10281" w:rsidRDefault="00F43FB6">
                <w:pPr>
                  <w:jc w:val="center"/>
                  <w:rPr>
                    <w:rFonts w:ascii="Times New Roman" w:hAnsi="Times New Roman"/>
                    <w:b/>
                  </w:rPr>
                </w:pPr>
                <w:r>
                  <w:rPr>
                    <w:rFonts w:ascii="Times New Roman" w:hAnsi="Times New Roman"/>
                    <w:b/>
                  </w:rPr>
                  <w:t>Data Format</w:t>
                </w:r>
              </w:p>
            </w:tc>
            <w:tc>
              <w:tcPr>
                <w:tcW w:w="2848" w:type="dxa"/>
              </w:tcPr>
              <w:p w14:paraId="408CBFA8" w14:textId="77777777" w:rsidR="00E10281" w:rsidRDefault="00F43FB6">
                <w:pPr>
                  <w:jc w:val="center"/>
                  <w:rPr>
                    <w:rFonts w:ascii="Times New Roman" w:hAnsi="Times New Roman"/>
                    <w:b/>
                  </w:rPr>
                </w:pPr>
                <w:r>
                  <w:rPr>
                    <w:rFonts w:ascii="Times New Roman" w:hAnsi="Times New Roman"/>
                    <w:b/>
                  </w:rPr>
                  <w:t>Maximum Size</w:t>
                </w:r>
              </w:p>
            </w:tc>
            <w:tc>
              <w:tcPr>
                <w:tcW w:w="2848" w:type="dxa"/>
              </w:tcPr>
              <w:p w14:paraId="72A16C31" w14:textId="77777777" w:rsidR="00E10281" w:rsidRDefault="00F43FB6">
                <w:pPr>
                  <w:jc w:val="center"/>
                  <w:rPr>
                    <w:rFonts w:ascii="Times New Roman" w:hAnsi="Times New Roman"/>
                    <w:b/>
                  </w:rPr>
                </w:pPr>
                <w:r>
                  <w:rPr>
                    <w:rFonts w:ascii="Times New Roman" w:hAnsi="Times New Roman"/>
                    <w:b/>
                  </w:rPr>
                  <w:t>Code Directory</w:t>
                </w:r>
              </w:p>
            </w:tc>
          </w:tr>
        </w:sdtContent>
      </w:sdt>
      <w:sdt>
        <w:sdtPr>
          <w:tag w:val="goog_rdk_253"/>
          <w:id w:val="2032605140"/>
        </w:sdtPr>
        <w:sdtEndPr/>
        <w:sdtContent>
          <w:tr w:rsidR="00E10281" w14:paraId="16ABA0F7" w14:textId="77777777" w:rsidTr="005808B8">
            <w:trPr>
              <w:trHeight w:val="160"/>
            </w:trPr>
            <w:tc>
              <w:tcPr>
                <w:tcW w:w="2848" w:type="dxa"/>
              </w:tcPr>
              <w:p w14:paraId="34A222A6" w14:textId="77777777" w:rsidR="00E10281" w:rsidRDefault="00E10281">
                <w:pPr>
                  <w:rPr>
                    <w:rFonts w:ascii="Times New Roman" w:hAnsi="Times New Roman"/>
                    <w:b/>
                    <w:i/>
                  </w:rPr>
                </w:pPr>
              </w:p>
            </w:tc>
            <w:tc>
              <w:tcPr>
                <w:tcW w:w="2848" w:type="dxa"/>
              </w:tcPr>
              <w:p w14:paraId="4B181B1D" w14:textId="77777777" w:rsidR="00E10281" w:rsidRDefault="00E10281">
                <w:pPr>
                  <w:rPr>
                    <w:rFonts w:ascii="Times New Roman" w:hAnsi="Times New Roman"/>
                    <w:b/>
                    <w:i/>
                  </w:rPr>
                </w:pPr>
              </w:p>
            </w:tc>
            <w:tc>
              <w:tcPr>
                <w:tcW w:w="2848" w:type="dxa"/>
              </w:tcPr>
              <w:p w14:paraId="76D4F515" w14:textId="77777777" w:rsidR="00E10281" w:rsidRDefault="00E10281">
                <w:pPr>
                  <w:jc w:val="center"/>
                  <w:rPr>
                    <w:rFonts w:ascii="Times New Roman" w:hAnsi="Times New Roman"/>
                    <w:b/>
                  </w:rPr>
                </w:pPr>
              </w:p>
            </w:tc>
            <w:tc>
              <w:tcPr>
                <w:tcW w:w="2848" w:type="dxa"/>
              </w:tcPr>
              <w:p w14:paraId="62CB26C1" w14:textId="77777777" w:rsidR="00E10281" w:rsidRDefault="00E10281">
                <w:pPr>
                  <w:jc w:val="center"/>
                  <w:rPr>
                    <w:rFonts w:ascii="Times New Roman" w:hAnsi="Times New Roman"/>
                    <w:b/>
                  </w:rPr>
                </w:pPr>
              </w:p>
            </w:tc>
            <w:tc>
              <w:tcPr>
                <w:tcW w:w="2848" w:type="dxa"/>
              </w:tcPr>
              <w:p w14:paraId="269AAB55" w14:textId="77777777" w:rsidR="00E10281" w:rsidRDefault="00E10281">
                <w:pPr>
                  <w:jc w:val="center"/>
                  <w:rPr>
                    <w:rFonts w:ascii="Times New Roman" w:hAnsi="Times New Roman"/>
                    <w:b/>
                  </w:rPr>
                </w:pPr>
              </w:p>
            </w:tc>
          </w:tr>
        </w:sdtContent>
      </w:sdt>
      <w:sdt>
        <w:sdtPr>
          <w:tag w:val="goog_rdk_254"/>
          <w:id w:val="2110079622"/>
        </w:sdtPr>
        <w:sdtEndPr/>
        <w:sdtContent>
          <w:tr w:rsidR="00E10281" w14:paraId="41615C6E" w14:textId="77777777" w:rsidTr="005808B8">
            <w:trPr>
              <w:trHeight w:val="160"/>
            </w:trPr>
            <w:tc>
              <w:tcPr>
                <w:tcW w:w="2848" w:type="dxa"/>
                <w:vAlign w:val="center"/>
              </w:tcPr>
              <w:p w14:paraId="514AE957" w14:textId="77777777" w:rsidR="00E10281" w:rsidRDefault="00F43FB6">
                <w:pPr>
                  <w:rPr>
                    <w:rFonts w:ascii="Times New Roman" w:hAnsi="Times New Roman"/>
                    <w:color w:val="000000"/>
                  </w:rPr>
                </w:pPr>
                <w:r>
                  <w:rPr>
                    <w:rFonts w:ascii="Times New Roman" w:hAnsi="Times New Roman"/>
                    <w:color w:val="000000"/>
                  </w:rPr>
                  <w:t>Vital Sign Result Time</w:t>
                </w:r>
              </w:p>
            </w:tc>
            <w:tc>
              <w:tcPr>
                <w:tcW w:w="2848" w:type="dxa"/>
                <w:vAlign w:val="center"/>
              </w:tcPr>
              <w:p w14:paraId="41E67EA1" w14:textId="77777777" w:rsidR="00E10281" w:rsidRDefault="00F43FB6">
                <w:pPr>
                  <w:rPr>
                    <w:rFonts w:ascii="Times New Roman" w:hAnsi="Times New Roman"/>
                    <w:color w:val="000000"/>
                  </w:rPr>
                </w:pPr>
                <w:r>
                  <w:rPr>
                    <w:rFonts w:ascii="Times New Roman" w:hAnsi="Times New Roman"/>
                    <w:color w:val="000000"/>
                  </w:rPr>
                  <w:t>05.017.0001</w:t>
                </w:r>
              </w:p>
            </w:tc>
            <w:tc>
              <w:tcPr>
                <w:tcW w:w="2848" w:type="dxa"/>
              </w:tcPr>
              <w:p w14:paraId="4294C007" w14:textId="77777777" w:rsidR="00E10281" w:rsidRDefault="00F43FB6">
                <w:pPr>
                  <w:jc w:val="center"/>
                  <w:rPr>
                    <w:rFonts w:ascii="Times New Roman" w:hAnsi="Times New Roman"/>
                    <w:color w:val="000000"/>
                  </w:rPr>
                </w:pPr>
                <w:r>
                  <w:rPr>
                    <w:rFonts w:ascii="Times New Roman" w:hAnsi="Times New Roman"/>
                    <w:color w:val="000000"/>
                  </w:rPr>
                  <w:t>HH:</w:t>
                </w:r>
                <w:proofErr w:type="gramStart"/>
                <w:r>
                  <w:rPr>
                    <w:rFonts w:ascii="Times New Roman" w:hAnsi="Times New Roman"/>
                    <w:color w:val="000000"/>
                  </w:rPr>
                  <w:t>MM:SS</w:t>
                </w:r>
                <w:proofErr w:type="gramEnd"/>
              </w:p>
            </w:tc>
            <w:tc>
              <w:tcPr>
                <w:tcW w:w="2848" w:type="dxa"/>
              </w:tcPr>
              <w:p w14:paraId="5F97A8B4" w14:textId="77777777" w:rsidR="00E10281" w:rsidRDefault="00F43FB6">
                <w:pPr>
                  <w:jc w:val="center"/>
                  <w:rPr>
                    <w:rFonts w:ascii="Times New Roman" w:hAnsi="Times New Roman"/>
                    <w:color w:val="000000"/>
                  </w:rPr>
                </w:pPr>
                <w:r>
                  <w:rPr>
                    <w:rFonts w:ascii="Times New Roman" w:hAnsi="Times New Roman"/>
                    <w:color w:val="000000"/>
                  </w:rPr>
                  <w:t>8</w:t>
                </w:r>
              </w:p>
            </w:tc>
            <w:tc>
              <w:tcPr>
                <w:tcW w:w="2848" w:type="dxa"/>
              </w:tcPr>
              <w:p w14:paraId="582FEB43" w14:textId="77777777" w:rsidR="00E10281" w:rsidRDefault="00E10281">
                <w:pPr>
                  <w:jc w:val="center"/>
                  <w:rPr>
                    <w:rFonts w:ascii="Times New Roman" w:hAnsi="Times New Roman"/>
                    <w:color w:val="000000"/>
                  </w:rPr>
                </w:pPr>
              </w:p>
            </w:tc>
          </w:tr>
        </w:sdtContent>
      </w:sdt>
      <w:sdt>
        <w:sdtPr>
          <w:tag w:val="goog_rdk_255"/>
          <w:id w:val="1973947471"/>
        </w:sdtPr>
        <w:sdtEndPr/>
        <w:sdtContent>
          <w:tr w:rsidR="00E10281" w14:paraId="2A1EEBCB" w14:textId="77777777" w:rsidTr="005808B8">
            <w:trPr>
              <w:trHeight w:val="160"/>
            </w:trPr>
            <w:tc>
              <w:tcPr>
                <w:tcW w:w="2848" w:type="dxa"/>
                <w:vAlign w:val="center"/>
              </w:tcPr>
              <w:p w14:paraId="4F23C1CD" w14:textId="77777777" w:rsidR="00E10281" w:rsidRDefault="00F43FB6">
                <w:pPr>
                  <w:rPr>
                    <w:rFonts w:ascii="Times New Roman" w:hAnsi="Times New Roman"/>
                    <w:color w:val="000000"/>
                  </w:rPr>
                </w:pPr>
                <w:r>
                  <w:rPr>
                    <w:rFonts w:ascii="Times New Roman" w:hAnsi="Times New Roman"/>
                    <w:color w:val="000000"/>
                  </w:rPr>
                  <w:t>Vital Sign Result Type</w:t>
                </w:r>
              </w:p>
            </w:tc>
            <w:tc>
              <w:tcPr>
                <w:tcW w:w="2848" w:type="dxa"/>
                <w:vAlign w:val="center"/>
              </w:tcPr>
              <w:p w14:paraId="29CEA725" w14:textId="77777777" w:rsidR="00E10281" w:rsidRDefault="00F43FB6">
                <w:pPr>
                  <w:rPr>
                    <w:rFonts w:ascii="Times New Roman" w:hAnsi="Times New Roman"/>
                    <w:color w:val="000000"/>
                  </w:rPr>
                </w:pPr>
                <w:r>
                  <w:rPr>
                    <w:rFonts w:ascii="Times New Roman" w:hAnsi="Times New Roman"/>
                    <w:color w:val="000000"/>
                  </w:rPr>
                  <w:t>05.017.0002</w:t>
                </w:r>
              </w:p>
            </w:tc>
            <w:tc>
              <w:tcPr>
                <w:tcW w:w="2848" w:type="dxa"/>
              </w:tcPr>
              <w:p w14:paraId="77EF0FD4" w14:textId="77777777" w:rsidR="00E10281" w:rsidRDefault="00F43FB6">
                <w:pPr>
                  <w:jc w:val="center"/>
                  <w:rPr>
                    <w:rFonts w:ascii="Times New Roman" w:hAnsi="Times New Roman"/>
                    <w:color w:val="000000"/>
                  </w:rPr>
                </w:pPr>
                <w:r>
                  <w:rPr>
                    <w:rFonts w:ascii="Times New Roman" w:hAnsi="Times New Roman"/>
                    <w:color w:val="000000"/>
                  </w:rPr>
                  <w:t>Integer</w:t>
                </w:r>
              </w:p>
            </w:tc>
            <w:tc>
              <w:tcPr>
                <w:tcW w:w="2848" w:type="dxa"/>
              </w:tcPr>
              <w:p w14:paraId="293F2C9B" w14:textId="77777777" w:rsidR="00E10281" w:rsidRDefault="00F43FB6">
                <w:pPr>
                  <w:jc w:val="center"/>
                  <w:rPr>
                    <w:rFonts w:ascii="Times New Roman" w:hAnsi="Times New Roman"/>
                    <w:color w:val="000000"/>
                  </w:rPr>
                </w:pPr>
                <w:r>
                  <w:rPr>
                    <w:rFonts w:ascii="Times New Roman" w:hAnsi="Times New Roman"/>
                    <w:color w:val="000000"/>
                  </w:rPr>
                  <w:t>2</w:t>
                </w:r>
              </w:p>
            </w:tc>
            <w:tc>
              <w:tcPr>
                <w:tcW w:w="2848" w:type="dxa"/>
              </w:tcPr>
              <w:p w14:paraId="779F020F" w14:textId="77777777" w:rsidR="00E10281" w:rsidRDefault="00F43FB6">
                <w:pPr>
                  <w:jc w:val="center"/>
                  <w:rPr>
                    <w:rFonts w:ascii="Times New Roman" w:hAnsi="Times New Roman"/>
                    <w:color w:val="000000"/>
                  </w:rPr>
                </w:pPr>
                <w:r>
                  <w:rPr>
                    <w:rFonts w:ascii="Times New Roman" w:hAnsi="Times New Roman"/>
                  </w:rPr>
                  <w:t xml:space="preserve">Refer to </w:t>
                </w:r>
                <w:sdt>
                  <w:sdtPr>
                    <w:tag w:val="goog_rdk_256"/>
                    <w:id w:val="1671372743"/>
                  </w:sdtPr>
                  <w:sdtEndPr/>
                  <w:sdtContent>
                    <w:r w:rsidRPr="000A3953">
                      <w:rPr>
                        <w:rFonts w:ascii="Times New Roman" w:hAnsi="Times New Roman"/>
                      </w:rPr>
                      <w:t>CD05.041</w:t>
                    </w:r>
                  </w:sdtContent>
                </w:sdt>
              </w:p>
            </w:tc>
          </w:tr>
        </w:sdtContent>
      </w:sdt>
      <w:sdt>
        <w:sdtPr>
          <w:tag w:val="goog_rdk_257"/>
          <w:id w:val="-2116275794"/>
        </w:sdtPr>
        <w:sdtEndPr/>
        <w:sdtContent>
          <w:tr w:rsidR="00E10281" w14:paraId="60E022F0" w14:textId="77777777" w:rsidTr="005808B8">
            <w:trPr>
              <w:trHeight w:val="160"/>
            </w:trPr>
            <w:tc>
              <w:tcPr>
                <w:tcW w:w="2848" w:type="dxa"/>
                <w:vAlign w:val="center"/>
              </w:tcPr>
              <w:p w14:paraId="7F488569" w14:textId="77777777" w:rsidR="00E10281" w:rsidRDefault="00F43FB6">
                <w:pPr>
                  <w:rPr>
                    <w:rFonts w:ascii="Times New Roman" w:hAnsi="Times New Roman"/>
                    <w:color w:val="000000"/>
                  </w:rPr>
                </w:pPr>
                <w:r>
                  <w:rPr>
                    <w:rFonts w:ascii="Times New Roman" w:hAnsi="Times New Roman"/>
                    <w:color w:val="000000"/>
                  </w:rPr>
                  <w:t>Vital Signs Result Status</w:t>
                </w:r>
              </w:p>
            </w:tc>
            <w:tc>
              <w:tcPr>
                <w:tcW w:w="2848" w:type="dxa"/>
                <w:vAlign w:val="center"/>
              </w:tcPr>
              <w:p w14:paraId="1C3315F7" w14:textId="77777777" w:rsidR="00E10281" w:rsidRDefault="00F43FB6">
                <w:pPr>
                  <w:rPr>
                    <w:rFonts w:ascii="Times New Roman" w:hAnsi="Times New Roman"/>
                    <w:color w:val="000000"/>
                  </w:rPr>
                </w:pPr>
                <w:r>
                  <w:rPr>
                    <w:rFonts w:ascii="Times New Roman" w:hAnsi="Times New Roman"/>
                    <w:color w:val="000000"/>
                  </w:rPr>
                  <w:t>05.017.0003</w:t>
                </w:r>
              </w:p>
            </w:tc>
            <w:tc>
              <w:tcPr>
                <w:tcW w:w="2848" w:type="dxa"/>
              </w:tcPr>
              <w:p w14:paraId="6EDE7247" w14:textId="77777777" w:rsidR="00E10281" w:rsidRDefault="00F43FB6">
                <w:pPr>
                  <w:jc w:val="center"/>
                  <w:rPr>
                    <w:rFonts w:ascii="Times New Roman" w:hAnsi="Times New Roman"/>
                    <w:color w:val="000000"/>
                  </w:rPr>
                </w:pPr>
                <w:r>
                  <w:rPr>
                    <w:rFonts w:ascii="Times New Roman" w:hAnsi="Times New Roman"/>
                    <w:color w:val="000000"/>
                  </w:rPr>
                  <w:t>Integer</w:t>
                </w:r>
              </w:p>
            </w:tc>
            <w:tc>
              <w:tcPr>
                <w:tcW w:w="2848" w:type="dxa"/>
              </w:tcPr>
              <w:p w14:paraId="66D30DEB" w14:textId="77777777" w:rsidR="00E10281" w:rsidRDefault="00F43FB6">
                <w:pPr>
                  <w:jc w:val="center"/>
                  <w:rPr>
                    <w:rFonts w:ascii="Times New Roman" w:hAnsi="Times New Roman"/>
                    <w:color w:val="000000"/>
                  </w:rPr>
                </w:pPr>
                <w:r>
                  <w:rPr>
                    <w:rFonts w:ascii="Times New Roman" w:hAnsi="Times New Roman"/>
                    <w:color w:val="000000"/>
                  </w:rPr>
                  <w:t>2</w:t>
                </w:r>
              </w:p>
            </w:tc>
            <w:tc>
              <w:tcPr>
                <w:tcW w:w="2848" w:type="dxa"/>
              </w:tcPr>
              <w:p w14:paraId="49C9E196" w14:textId="77777777" w:rsidR="00E10281" w:rsidRDefault="00F43FB6">
                <w:pPr>
                  <w:jc w:val="center"/>
                  <w:rPr>
                    <w:rFonts w:ascii="Times New Roman" w:hAnsi="Times New Roman"/>
                    <w:color w:val="000000"/>
                  </w:rPr>
                </w:pPr>
                <w:r>
                  <w:rPr>
                    <w:rFonts w:ascii="Times New Roman" w:hAnsi="Times New Roman"/>
                  </w:rPr>
                  <w:t xml:space="preserve">Refer to </w:t>
                </w:r>
                <w:sdt>
                  <w:sdtPr>
                    <w:tag w:val="goog_rdk_258"/>
                    <w:id w:val="1999529913"/>
                  </w:sdtPr>
                  <w:sdtEndPr/>
                  <w:sdtContent>
                    <w:r w:rsidRPr="000A3953">
                      <w:rPr>
                        <w:rFonts w:ascii="Times New Roman" w:hAnsi="Times New Roman"/>
                      </w:rPr>
                      <w:t>CD05.038</w:t>
                    </w:r>
                  </w:sdtContent>
                </w:sdt>
              </w:p>
            </w:tc>
          </w:tr>
        </w:sdtContent>
      </w:sdt>
      <w:sdt>
        <w:sdtPr>
          <w:tag w:val="goog_rdk_259"/>
          <w:id w:val="557065660"/>
        </w:sdtPr>
        <w:sdtEndPr/>
        <w:sdtContent>
          <w:tr w:rsidR="00E10281" w14:paraId="68FF2DD7" w14:textId="77777777" w:rsidTr="005808B8">
            <w:trPr>
              <w:trHeight w:val="160"/>
            </w:trPr>
            <w:tc>
              <w:tcPr>
                <w:tcW w:w="2848" w:type="dxa"/>
                <w:vAlign w:val="center"/>
              </w:tcPr>
              <w:p w14:paraId="11A93D2A" w14:textId="77777777" w:rsidR="00E10281" w:rsidRDefault="00F43FB6">
                <w:pPr>
                  <w:rPr>
                    <w:rFonts w:ascii="Times New Roman" w:hAnsi="Times New Roman"/>
                    <w:color w:val="000000"/>
                  </w:rPr>
                </w:pPr>
                <w:r>
                  <w:rPr>
                    <w:rFonts w:ascii="Times New Roman" w:hAnsi="Times New Roman"/>
                    <w:color w:val="000000"/>
                  </w:rPr>
                  <w:t>Vital Sign Result Value</w:t>
                </w:r>
              </w:p>
            </w:tc>
            <w:tc>
              <w:tcPr>
                <w:tcW w:w="2848" w:type="dxa"/>
                <w:vAlign w:val="center"/>
              </w:tcPr>
              <w:p w14:paraId="249C1DEC" w14:textId="77777777" w:rsidR="00E10281" w:rsidRDefault="00F43FB6">
                <w:pPr>
                  <w:rPr>
                    <w:rFonts w:ascii="Times New Roman" w:hAnsi="Times New Roman"/>
                    <w:color w:val="000000"/>
                  </w:rPr>
                </w:pPr>
                <w:r>
                  <w:rPr>
                    <w:rFonts w:ascii="Times New Roman" w:hAnsi="Times New Roman"/>
                    <w:color w:val="000000"/>
                  </w:rPr>
                  <w:t>05.017.0004</w:t>
                </w:r>
              </w:p>
            </w:tc>
            <w:tc>
              <w:tcPr>
                <w:tcW w:w="2848" w:type="dxa"/>
              </w:tcPr>
              <w:p w14:paraId="143499EA" w14:textId="77777777" w:rsidR="00E10281" w:rsidRDefault="00F43FB6">
                <w:pPr>
                  <w:jc w:val="center"/>
                  <w:rPr>
                    <w:rFonts w:ascii="Times New Roman" w:hAnsi="Times New Roman"/>
                    <w:color w:val="000000"/>
                  </w:rPr>
                </w:pPr>
                <w:r>
                  <w:rPr>
                    <w:rFonts w:ascii="Times New Roman" w:hAnsi="Times New Roman"/>
                    <w:color w:val="000000"/>
                  </w:rPr>
                  <w:t>Varchar</w:t>
                </w:r>
              </w:p>
            </w:tc>
            <w:tc>
              <w:tcPr>
                <w:tcW w:w="2848" w:type="dxa"/>
              </w:tcPr>
              <w:p w14:paraId="41015BCE" w14:textId="77777777" w:rsidR="00E10281" w:rsidRDefault="00F43FB6">
                <w:pPr>
                  <w:jc w:val="center"/>
                  <w:rPr>
                    <w:rFonts w:ascii="Times New Roman" w:hAnsi="Times New Roman"/>
                    <w:color w:val="000000"/>
                  </w:rPr>
                </w:pPr>
                <w:r>
                  <w:rPr>
                    <w:rFonts w:ascii="Times New Roman" w:hAnsi="Times New Roman"/>
                    <w:color w:val="000000"/>
                  </w:rPr>
                  <w:t>20</w:t>
                </w:r>
              </w:p>
            </w:tc>
            <w:tc>
              <w:tcPr>
                <w:tcW w:w="2848" w:type="dxa"/>
              </w:tcPr>
              <w:p w14:paraId="6C2BD7B5" w14:textId="77777777" w:rsidR="00E10281" w:rsidRDefault="00E10281">
                <w:pPr>
                  <w:jc w:val="center"/>
                  <w:rPr>
                    <w:rFonts w:ascii="Times New Roman" w:hAnsi="Times New Roman"/>
                    <w:color w:val="000000"/>
                  </w:rPr>
                </w:pPr>
              </w:p>
            </w:tc>
          </w:tr>
        </w:sdtContent>
      </w:sdt>
      <w:sdt>
        <w:sdtPr>
          <w:tag w:val="goog_rdk_260"/>
          <w:id w:val="2131591003"/>
        </w:sdtPr>
        <w:sdtEndPr/>
        <w:sdtContent>
          <w:tr w:rsidR="00E10281" w14:paraId="06C07F25" w14:textId="77777777" w:rsidTr="005808B8">
            <w:trPr>
              <w:trHeight w:val="160"/>
            </w:trPr>
            <w:tc>
              <w:tcPr>
                <w:tcW w:w="2848" w:type="dxa"/>
                <w:vAlign w:val="center"/>
              </w:tcPr>
              <w:p w14:paraId="208E914F" w14:textId="77777777" w:rsidR="00E10281" w:rsidRDefault="00F43FB6">
                <w:pPr>
                  <w:rPr>
                    <w:rFonts w:ascii="Times New Roman" w:hAnsi="Times New Roman"/>
                    <w:color w:val="000000"/>
                  </w:rPr>
                </w:pPr>
                <w:r>
                  <w:rPr>
                    <w:rFonts w:ascii="Times New Roman" w:hAnsi="Times New Roman"/>
                    <w:color w:val="000000"/>
                  </w:rPr>
                  <w:t>Vital Sign Result Unit</w:t>
                </w:r>
              </w:p>
            </w:tc>
            <w:tc>
              <w:tcPr>
                <w:tcW w:w="2848" w:type="dxa"/>
                <w:vAlign w:val="center"/>
              </w:tcPr>
              <w:p w14:paraId="18695560" w14:textId="77777777" w:rsidR="00E10281" w:rsidRDefault="00F43FB6">
                <w:pPr>
                  <w:rPr>
                    <w:rFonts w:ascii="Times New Roman" w:hAnsi="Times New Roman"/>
                    <w:color w:val="000000"/>
                  </w:rPr>
                </w:pPr>
                <w:r>
                  <w:rPr>
                    <w:rFonts w:ascii="Times New Roman" w:hAnsi="Times New Roman"/>
                    <w:color w:val="000000"/>
                  </w:rPr>
                  <w:t>05.017.0005</w:t>
                </w:r>
              </w:p>
            </w:tc>
            <w:tc>
              <w:tcPr>
                <w:tcW w:w="2848" w:type="dxa"/>
              </w:tcPr>
              <w:p w14:paraId="1BFCF6E7" w14:textId="77777777" w:rsidR="00E10281" w:rsidRDefault="00F43FB6">
                <w:pPr>
                  <w:jc w:val="center"/>
                  <w:rPr>
                    <w:rFonts w:ascii="Times New Roman" w:hAnsi="Times New Roman"/>
                    <w:color w:val="000000"/>
                  </w:rPr>
                </w:pPr>
                <w:r>
                  <w:rPr>
                    <w:rFonts w:ascii="Times New Roman" w:hAnsi="Times New Roman"/>
                    <w:color w:val="000000"/>
                  </w:rPr>
                  <w:t>Integer</w:t>
                </w:r>
              </w:p>
            </w:tc>
            <w:tc>
              <w:tcPr>
                <w:tcW w:w="2848" w:type="dxa"/>
              </w:tcPr>
              <w:p w14:paraId="5298CA24" w14:textId="77777777" w:rsidR="00E10281" w:rsidRDefault="00F43FB6">
                <w:pPr>
                  <w:jc w:val="center"/>
                  <w:rPr>
                    <w:rFonts w:ascii="Times New Roman" w:hAnsi="Times New Roman"/>
                    <w:color w:val="000000"/>
                  </w:rPr>
                </w:pPr>
                <w:r>
                  <w:rPr>
                    <w:rFonts w:ascii="Times New Roman" w:hAnsi="Times New Roman"/>
                    <w:color w:val="000000"/>
                  </w:rPr>
                  <w:t>2</w:t>
                </w:r>
              </w:p>
            </w:tc>
            <w:tc>
              <w:tcPr>
                <w:tcW w:w="2848" w:type="dxa"/>
              </w:tcPr>
              <w:p w14:paraId="4A8FB932" w14:textId="77777777" w:rsidR="00E10281" w:rsidRDefault="00F43FB6">
                <w:pPr>
                  <w:jc w:val="center"/>
                  <w:rPr>
                    <w:rFonts w:ascii="Times New Roman" w:hAnsi="Times New Roman"/>
                    <w:color w:val="000000"/>
                  </w:rPr>
                </w:pPr>
                <w:r>
                  <w:rPr>
                    <w:rFonts w:ascii="Times New Roman" w:hAnsi="Times New Roman"/>
                  </w:rPr>
                  <w:t xml:space="preserve">Refer to </w:t>
                </w:r>
                <w:sdt>
                  <w:sdtPr>
                    <w:tag w:val="goog_rdk_261"/>
                    <w:id w:val="-514914776"/>
                  </w:sdtPr>
                  <w:sdtEndPr/>
                  <w:sdtContent>
                    <w:r w:rsidRPr="000A3953">
                      <w:rPr>
                        <w:rFonts w:ascii="Times New Roman" w:hAnsi="Times New Roman"/>
                      </w:rPr>
                      <w:t>CD05.025</w:t>
                    </w:r>
                  </w:sdtContent>
                </w:sdt>
              </w:p>
            </w:tc>
          </w:tr>
        </w:sdtContent>
      </w:sdt>
      <w:sdt>
        <w:sdtPr>
          <w:tag w:val="goog_rdk_262"/>
          <w:id w:val="1288392557"/>
        </w:sdtPr>
        <w:sdtEndPr/>
        <w:sdtContent>
          <w:tr w:rsidR="00E10281" w14:paraId="62B7C0C4" w14:textId="77777777" w:rsidTr="005808B8">
            <w:trPr>
              <w:trHeight w:val="160"/>
            </w:trPr>
            <w:tc>
              <w:tcPr>
                <w:tcW w:w="2848" w:type="dxa"/>
                <w:vAlign w:val="center"/>
              </w:tcPr>
              <w:p w14:paraId="21DA68F6" w14:textId="77777777" w:rsidR="00E10281" w:rsidRDefault="00F43FB6">
                <w:pPr>
                  <w:rPr>
                    <w:rFonts w:ascii="Times New Roman" w:hAnsi="Times New Roman"/>
                    <w:color w:val="000000"/>
                  </w:rPr>
                </w:pPr>
                <w:r>
                  <w:rPr>
                    <w:rFonts w:ascii="Times New Roman" w:hAnsi="Times New Roman"/>
                    <w:color w:val="000000"/>
                  </w:rPr>
                  <w:t>Vital Sign Result Interpretation</w:t>
                </w:r>
              </w:p>
            </w:tc>
            <w:tc>
              <w:tcPr>
                <w:tcW w:w="2848" w:type="dxa"/>
                <w:vAlign w:val="center"/>
              </w:tcPr>
              <w:p w14:paraId="52F979E3" w14:textId="77777777" w:rsidR="00E10281" w:rsidRDefault="00F43FB6">
                <w:pPr>
                  <w:rPr>
                    <w:rFonts w:ascii="Times New Roman" w:hAnsi="Times New Roman"/>
                    <w:color w:val="000000"/>
                  </w:rPr>
                </w:pPr>
                <w:r>
                  <w:rPr>
                    <w:rFonts w:ascii="Times New Roman" w:hAnsi="Times New Roman"/>
                    <w:color w:val="000000"/>
                  </w:rPr>
                  <w:t>05.017.0006</w:t>
                </w:r>
              </w:p>
            </w:tc>
            <w:tc>
              <w:tcPr>
                <w:tcW w:w="2848" w:type="dxa"/>
              </w:tcPr>
              <w:p w14:paraId="47C5CF1C" w14:textId="77777777" w:rsidR="00E10281" w:rsidRDefault="00F43FB6">
                <w:pPr>
                  <w:jc w:val="center"/>
                  <w:rPr>
                    <w:rFonts w:ascii="Times New Roman" w:hAnsi="Times New Roman"/>
                    <w:color w:val="000000"/>
                  </w:rPr>
                </w:pPr>
                <w:r>
                  <w:rPr>
                    <w:rFonts w:ascii="Times New Roman" w:hAnsi="Times New Roman"/>
                    <w:color w:val="000000"/>
                  </w:rPr>
                  <w:t>Integer</w:t>
                </w:r>
              </w:p>
            </w:tc>
            <w:tc>
              <w:tcPr>
                <w:tcW w:w="2848" w:type="dxa"/>
              </w:tcPr>
              <w:p w14:paraId="0AA73041" w14:textId="77777777" w:rsidR="00E10281" w:rsidRDefault="00F43FB6">
                <w:pPr>
                  <w:jc w:val="center"/>
                  <w:rPr>
                    <w:rFonts w:ascii="Times New Roman" w:hAnsi="Times New Roman"/>
                    <w:color w:val="000000"/>
                  </w:rPr>
                </w:pPr>
                <w:r>
                  <w:rPr>
                    <w:rFonts w:ascii="Times New Roman" w:hAnsi="Times New Roman"/>
                    <w:color w:val="000000"/>
                  </w:rPr>
                  <w:t>2</w:t>
                </w:r>
              </w:p>
            </w:tc>
            <w:tc>
              <w:tcPr>
                <w:tcW w:w="2848" w:type="dxa"/>
              </w:tcPr>
              <w:p w14:paraId="4AF2E13D" w14:textId="77777777" w:rsidR="00E10281" w:rsidRDefault="00F43FB6">
                <w:pPr>
                  <w:jc w:val="center"/>
                  <w:rPr>
                    <w:rFonts w:ascii="Times New Roman" w:hAnsi="Times New Roman"/>
                    <w:color w:val="000000"/>
                  </w:rPr>
                </w:pPr>
                <w:r>
                  <w:rPr>
                    <w:rFonts w:ascii="Times New Roman" w:hAnsi="Times New Roman"/>
                  </w:rPr>
                  <w:t xml:space="preserve">Refer to </w:t>
                </w:r>
                <w:sdt>
                  <w:sdtPr>
                    <w:tag w:val="goog_rdk_263"/>
                    <w:id w:val="766590841"/>
                  </w:sdtPr>
                  <w:sdtEndPr/>
                  <w:sdtContent>
                    <w:r w:rsidRPr="000A3953">
                      <w:rPr>
                        <w:rFonts w:ascii="Times New Roman" w:hAnsi="Times New Roman"/>
                      </w:rPr>
                      <w:t>CD05.135</w:t>
                    </w:r>
                  </w:sdtContent>
                </w:sdt>
              </w:p>
            </w:tc>
          </w:tr>
        </w:sdtContent>
      </w:sdt>
      <w:sdt>
        <w:sdtPr>
          <w:tag w:val="goog_rdk_264"/>
          <w:id w:val="880520029"/>
        </w:sdtPr>
        <w:sdtEndPr/>
        <w:sdtContent>
          <w:tr w:rsidR="00E10281" w14:paraId="43F21724" w14:textId="77777777" w:rsidTr="005808B8">
            <w:trPr>
              <w:trHeight w:val="160"/>
            </w:trPr>
            <w:tc>
              <w:tcPr>
                <w:tcW w:w="2848" w:type="dxa"/>
                <w:vAlign w:val="center"/>
              </w:tcPr>
              <w:p w14:paraId="3E6B16B7" w14:textId="77777777" w:rsidR="00E10281" w:rsidRDefault="00F43FB6">
                <w:pPr>
                  <w:rPr>
                    <w:rFonts w:ascii="Times New Roman" w:hAnsi="Times New Roman"/>
                    <w:color w:val="000000"/>
                  </w:rPr>
                </w:pPr>
                <w:r>
                  <w:rPr>
                    <w:rFonts w:ascii="Times New Roman" w:hAnsi="Times New Roman"/>
                    <w:color w:val="000000"/>
                  </w:rPr>
                  <w:t>Vital Sign Result Reference Range - lower limit</w:t>
                </w:r>
              </w:p>
            </w:tc>
            <w:tc>
              <w:tcPr>
                <w:tcW w:w="2848" w:type="dxa"/>
                <w:vAlign w:val="center"/>
              </w:tcPr>
              <w:p w14:paraId="2D533975" w14:textId="77777777" w:rsidR="00E10281" w:rsidRDefault="00F43FB6">
                <w:pPr>
                  <w:rPr>
                    <w:rFonts w:ascii="Times New Roman" w:hAnsi="Times New Roman"/>
                    <w:color w:val="000000"/>
                  </w:rPr>
                </w:pPr>
                <w:r>
                  <w:rPr>
                    <w:rFonts w:ascii="Times New Roman" w:hAnsi="Times New Roman"/>
                    <w:color w:val="000000"/>
                  </w:rPr>
                  <w:t>05.017.0007</w:t>
                </w:r>
              </w:p>
            </w:tc>
            <w:tc>
              <w:tcPr>
                <w:tcW w:w="2848" w:type="dxa"/>
              </w:tcPr>
              <w:p w14:paraId="6CD00236" w14:textId="77777777" w:rsidR="00E10281" w:rsidRDefault="00F43FB6">
                <w:pPr>
                  <w:jc w:val="center"/>
                  <w:rPr>
                    <w:rFonts w:ascii="Times New Roman" w:hAnsi="Times New Roman"/>
                    <w:color w:val="000000"/>
                  </w:rPr>
                </w:pPr>
                <w:r>
                  <w:rPr>
                    <w:rFonts w:ascii="Times New Roman" w:hAnsi="Times New Roman"/>
                    <w:color w:val="000000"/>
                  </w:rPr>
                  <w:t>Integer</w:t>
                </w:r>
              </w:p>
            </w:tc>
            <w:tc>
              <w:tcPr>
                <w:tcW w:w="2848" w:type="dxa"/>
              </w:tcPr>
              <w:p w14:paraId="02F1C11D" w14:textId="77777777" w:rsidR="00E10281" w:rsidRDefault="00F43FB6">
                <w:pPr>
                  <w:jc w:val="center"/>
                  <w:rPr>
                    <w:rFonts w:ascii="Times New Roman" w:hAnsi="Times New Roman"/>
                    <w:color w:val="000000"/>
                  </w:rPr>
                </w:pPr>
                <w:r>
                  <w:rPr>
                    <w:rFonts w:ascii="Times New Roman" w:hAnsi="Times New Roman"/>
                    <w:color w:val="000000"/>
                  </w:rPr>
                  <w:t>3</w:t>
                </w:r>
              </w:p>
            </w:tc>
            <w:tc>
              <w:tcPr>
                <w:tcW w:w="2848" w:type="dxa"/>
              </w:tcPr>
              <w:p w14:paraId="0F8A33CE" w14:textId="77777777" w:rsidR="00E10281" w:rsidRDefault="00F43FB6">
                <w:pPr>
                  <w:jc w:val="center"/>
                  <w:rPr>
                    <w:rFonts w:ascii="Times New Roman" w:hAnsi="Times New Roman"/>
                    <w:color w:val="000000"/>
                  </w:rPr>
                </w:pPr>
                <w:r>
                  <w:rPr>
                    <w:rFonts w:ascii="Times New Roman" w:hAnsi="Times New Roman"/>
                  </w:rPr>
                  <w:t xml:space="preserve">Refer to </w:t>
                </w:r>
                <w:sdt>
                  <w:sdtPr>
                    <w:tag w:val="goog_rdk_265"/>
                    <w:id w:val="1480645698"/>
                  </w:sdtPr>
                  <w:sdtEndPr/>
                  <w:sdtContent>
                    <w:r w:rsidRPr="000A3953">
                      <w:rPr>
                        <w:rFonts w:ascii="Times New Roman" w:hAnsi="Times New Roman"/>
                      </w:rPr>
                      <w:t>CD05.039</w:t>
                    </w:r>
                  </w:sdtContent>
                </w:sdt>
              </w:p>
            </w:tc>
          </w:tr>
        </w:sdtContent>
      </w:sdt>
      <w:sdt>
        <w:sdtPr>
          <w:tag w:val="goog_rdk_266"/>
          <w:id w:val="-350961087"/>
        </w:sdtPr>
        <w:sdtEndPr/>
        <w:sdtContent>
          <w:tr w:rsidR="00E10281" w14:paraId="4AE0F8DB" w14:textId="77777777" w:rsidTr="005808B8">
            <w:trPr>
              <w:trHeight w:val="160"/>
            </w:trPr>
            <w:tc>
              <w:tcPr>
                <w:tcW w:w="2848" w:type="dxa"/>
                <w:vAlign w:val="center"/>
              </w:tcPr>
              <w:p w14:paraId="396E9E7D" w14:textId="77777777" w:rsidR="00E10281" w:rsidRDefault="00F43FB6">
                <w:pPr>
                  <w:rPr>
                    <w:rFonts w:ascii="Times New Roman" w:hAnsi="Times New Roman"/>
                    <w:color w:val="000000"/>
                  </w:rPr>
                </w:pPr>
                <w:r>
                  <w:rPr>
                    <w:rFonts w:ascii="Times New Roman" w:hAnsi="Times New Roman"/>
                    <w:color w:val="000000"/>
                  </w:rPr>
                  <w:t>Vital Sign Result Reference Range - Upper limit</w:t>
                </w:r>
              </w:p>
            </w:tc>
            <w:tc>
              <w:tcPr>
                <w:tcW w:w="2848" w:type="dxa"/>
                <w:vAlign w:val="center"/>
              </w:tcPr>
              <w:p w14:paraId="63C2F627" w14:textId="77777777" w:rsidR="00E10281" w:rsidRDefault="00F43FB6">
                <w:pPr>
                  <w:rPr>
                    <w:rFonts w:ascii="Times New Roman" w:hAnsi="Times New Roman"/>
                    <w:color w:val="000000"/>
                  </w:rPr>
                </w:pPr>
                <w:r>
                  <w:rPr>
                    <w:rFonts w:ascii="Times New Roman" w:hAnsi="Times New Roman"/>
                    <w:color w:val="000000"/>
                  </w:rPr>
                  <w:t>05.017.0008</w:t>
                </w:r>
              </w:p>
            </w:tc>
            <w:tc>
              <w:tcPr>
                <w:tcW w:w="2848" w:type="dxa"/>
              </w:tcPr>
              <w:p w14:paraId="496A20B7" w14:textId="77777777" w:rsidR="00E10281" w:rsidRDefault="00F43FB6">
                <w:pPr>
                  <w:jc w:val="center"/>
                  <w:rPr>
                    <w:rFonts w:ascii="Times New Roman" w:hAnsi="Times New Roman"/>
                    <w:color w:val="000000"/>
                  </w:rPr>
                </w:pPr>
                <w:r>
                  <w:rPr>
                    <w:rFonts w:ascii="Times New Roman" w:hAnsi="Times New Roman"/>
                    <w:color w:val="000000"/>
                  </w:rPr>
                  <w:t>Integer</w:t>
                </w:r>
              </w:p>
            </w:tc>
            <w:tc>
              <w:tcPr>
                <w:tcW w:w="2848" w:type="dxa"/>
              </w:tcPr>
              <w:p w14:paraId="0775F190" w14:textId="77777777" w:rsidR="00E10281" w:rsidRDefault="00F43FB6">
                <w:pPr>
                  <w:jc w:val="center"/>
                  <w:rPr>
                    <w:rFonts w:ascii="Times New Roman" w:hAnsi="Times New Roman"/>
                    <w:color w:val="000000"/>
                  </w:rPr>
                </w:pPr>
                <w:r>
                  <w:rPr>
                    <w:rFonts w:ascii="Times New Roman" w:hAnsi="Times New Roman"/>
                    <w:color w:val="000000"/>
                  </w:rPr>
                  <w:t>3</w:t>
                </w:r>
              </w:p>
            </w:tc>
            <w:tc>
              <w:tcPr>
                <w:tcW w:w="2848" w:type="dxa"/>
              </w:tcPr>
              <w:p w14:paraId="52C0D610" w14:textId="77777777" w:rsidR="00E10281" w:rsidRDefault="00F43FB6">
                <w:pPr>
                  <w:jc w:val="center"/>
                  <w:rPr>
                    <w:rFonts w:ascii="Times New Roman" w:hAnsi="Times New Roman"/>
                    <w:color w:val="000000"/>
                  </w:rPr>
                </w:pPr>
                <w:r>
                  <w:rPr>
                    <w:rFonts w:ascii="Times New Roman" w:hAnsi="Times New Roman"/>
                  </w:rPr>
                  <w:t xml:space="preserve">Refer to </w:t>
                </w:r>
                <w:sdt>
                  <w:sdtPr>
                    <w:tag w:val="goog_rdk_267"/>
                    <w:id w:val="1685246259"/>
                  </w:sdtPr>
                  <w:sdtEndPr/>
                  <w:sdtContent>
                    <w:r w:rsidRPr="000A3953">
                      <w:rPr>
                        <w:rFonts w:ascii="Times New Roman" w:hAnsi="Times New Roman"/>
                      </w:rPr>
                      <w:t>CD05.039</w:t>
                    </w:r>
                  </w:sdtContent>
                </w:sdt>
              </w:p>
            </w:tc>
          </w:tr>
        </w:sdtContent>
      </w:sdt>
      <w:sdt>
        <w:sdtPr>
          <w:tag w:val="goog_rdk_268"/>
          <w:id w:val="-681040428"/>
        </w:sdtPr>
        <w:sdtEndPr/>
        <w:sdtContent>
          <w:tr w:rsidR="00E10281" w14:paraId="607673AB" w14:textId="77777777" w:rsidTr="005808B8">
            <w:trPr>
              <w:trHeight w:val="160"/>
            </w:trPr>
            <w:tc>
              <w:tcPr>
                <w:tcW w:w="2848" w:type="dxa"/>
                <w:vAlign w:val="center"/>
              </w:tcPr>
              <w:p w14:paraId="33B7C99E" w14:textId="77777777" w:rsidR="00E10281" w:rsidRDefault="00F43FB6">
                <w:pPr>
                  <w:rPr>
                    <w:rFonts w:ascii="Times New Roman" w:hAnsi="Times New Roman"/>
                    <w:color w:val="000000"/>
                  </w:rPr>
                </w:pPr>
                <w:r>
                  <w:rPr>
                    <w:rFonts w:ascii="Times New Roman" w:hAnsi="Times New Roman"/>
                    <w:color w:val="000000"/>
                  </w:rPr>
                  <w:t>Vital Sign Result Date</w:t>
                </w:r>
              </w:p>
            </w:tc>
            <w:tc>
              <w:tcPr>
                <w:tcW w:w="2848" w:type="dxa"/>
                <w:vAlign w:val="center"/>
              </w:tcPr>
              <w:p w14:paraId="2CBE86FE" w14:textId="77777777" w:rsidR="00E10281" w:rsidRDefault="00F43FB6">
                <w:pPr>
                  <w:rPr>
                    <w:rFonts w:ascii="Times New Roman" w:hAnsi="Times New Roman"/>
                    <w:color w:val="000000"/>
                  </w:rPr>
                </w:pPr>
                <w:r>
                  <w:rPr>
                    <w:rFonts w:ascii="Times New Roman" w:hAnsi="Times New Roman"/>
                    <w:color w:val="000000"/>
                  </w:rPr>
                  <w:t>05.017.0009</w:t>
                </w:r>
              </w:p>
            </w:tc>
            <w:tc>
              <w:tcPr>
                <w:tcW w:w="2848" w:type="dxa"/>
              </w:tcPr>
              <w:p w14:paraId="244D9AE3" w14:textId="77777777" w:rsidR="00E10281" w:rsidRDefault="00F43FB6">
                <w:pPr>
                  <w:jc w:val="center"/>
                  <w:rPr>
                    <w:rFonts w:ascii="Times New Roman" w:hAnsi="Times New Roman"/>
                    <w:color w:val="000000"/>
                  </w:rPr>
                </w:pPr>
                <w:r>
                  <w:rPr>
                    <w:rFonts w:ascii="Times New Roman" w:hAnsi="Times New Roman"/>
                  </w:rPr>
                  <w:t>dd/mm/</w:t>
                </w:r>
                <w:proofErr w:type="spellStart"/>
                <w:r>
                  <w:rPr>
                    <w:rFonts w:ascii="Times New Roman" w:hAnsi="Times New Roman"/>
                  </w:rPr>
                  <w:t>yyyy</w:t>
                </w:r>
                <w:proofErr w:type="spellEnd"/>
              </w:p>
            </w:tc>
            <w:tc>
              <w:tcPr>
                <w:tcW w:w="2848" w:type="dxa"/>
              </w:tcPr>
              <w:p w14:paraId="503BBD6C" w14:textId="77777777" w:rsidR="00E10281" w:rsidRDefault="00F43FB6">
                <w:pPr>
                  <w:jc w:val="center"/>
                  <w:rPr>
                    <w:rFonts w:ascii="Times New Roman" w:hAnsi="Times New Roman"/>
                    <w:color w:val="000000"/>
                  </w:rPr>
                </w:pPr>
                <w:r>
                  <w:rPr>
                    <w:rFonts w:ascii="Times New Roman" w:hAnsi="Times New Roman"/>
                    <w:color w:val="000000"/>
                  </w:rPr>
                  <w:t>10</w:t>
                </w:r>
              </w:p>
            </w:tc>
            <w:tc>
              <w:tcPr>
                <w:tcW w:w="2848" w:type="dxa"/>
              </w:tcPr>
              <w:p w14:paraId="1EDEB29A" w14:textId="77777777" w:rsidR="00E10281" w:rsidRDefault="00F43FB6">
                <w:pPr>
                  <w:jc w:val="center"/>
                  <w:rPr>
                    <w:rFonts w:ascii="Times New Roman" w:hAnsi="Times New Roman"/>
                    <w:color w:val="000000"/>
                  </w:rPr>
                </w:pPr>
                <w:r>
                  <w:rPr>
                    <w:rFonts w:ascii="Times New Roman" w:hAnsi="Times New Roman"/>
                  </w:rPr>
                  <w:t xml:space="preserve">Refer to </w:t>
                </w:r>
                <w:sdt>
                  <w:sdtPr>
                    <w:tag w:val="goog_rdk_269"/>
                    <w:id w:val="-1486614076"/>
                  </w:sdtPr>
                  <w:sdtEndPr/>
                  <w:sdtContent>
                    <w:r w:rsidRPr="000A3953">
                      <w:rPr>
                        <w:rFonts w:ascii="Times New Roman" w:hAnsi="Times New Roman"/>
                      </w:rPr>
                      <w:t>G00.01</w:t>
                    </w:r>
                  </w:sdtContent>
                </w:sdt>
              </w:p>
            </w:tc>
          </w:tr>
        </w:sdtContent>
      </w:sdt>
      <w:sdt>
        <w:sdtPr>
          <w:tag w:val="goog_rdk_270"/>
          <w:id w:val="-1794427761"/>
        </w:sdtPr>
        <w:sdtEndPr/>
        <w:sdtContent>
          <w:tr w:rsidR="00E10281" w14:paraId="3D16606D" w14:textId="77777777" w:rsidTr="005808B8">
            <w:trPr>
              <w:trHeight w:val="160"/>
            </w:trPr>
            <w:tc>
              <w:tcPr>
                <w:tcW w:w="2848" w:type="dxa"/>
                <w:vAlign w:val="center"/>
              </w:tcPr>
              <w:p w14:paraId="3B404A07" w14:textId="77777777" w:rsidR="00E10281" w:rsidRDefault="00F43FB6">
                <w:pPr>
                  <w:rPr>
                    <w:rFonts w:ascii="Times New Roman" w:hAnsi="Times New Roman"/>
                    <w:color w:val="000000"/>
                  </w:rPr>
                </w:pPr>
                <w:r>
                  <w:rPr>
                    <w:rFonts w:ascii="Times New Roman" w:hAnsi="Times New Roman"/>
                    <w:color w:val="000000"/>
                  </w:rPr>
                  <w:t>Vital Sign Result ID</w:t>
                </w:r>
              </w:p>
            </w:tc>
            <w:tc>
              <w:tcPr>
                <w:tcW w:w="2848" w:type="dxa"/>
                <w:vAlign w:val="center"/>
              </w:tcPr>
              <w:p w14:paraId="2C64BF64" w14:textId="77777777" w:rsidR="00E10281" w:rsidRDefault="00F43FB6">
                <w:pPr>
                  <w:rPr>
                    <w:rFonts w:ascii="Times New Roman" w:hAnsi="Times New Roman"/>
                    <w:color w:val="000000"/>
                  </w:rPr>
                </w:pPr>
                <w:r>
                  <w:rPr>
                    <w:rFonts w:ascii="Times New Roman" w:hAnsi="Times New Roman"/>
                    <w:color w:val="000000"/>
                  </w:rPr>
                  <w:t>05.017.0010</w:t>
                </w:r>
              </w:p>
            </w:tc>
            <w:tc>
              <w:tcPr>
                <w:tcW w:w="2848" w:type="dxa"/>
              </w:tcPr>
              <w:p w14:paraId="300F38CB" w14:textId="77777777" w:rsidR="00E10281" w:rsidRDefault="00F43FB6">
                <w:pPr>
                  <w:jc w:val="center"/>
                  <w:rPr>
                    <w:rFonts w:ascii="Times New Roman" w:hAnsi="Times New Roman"/>
                    <w:color w:val="000000"/>
                  </w:rPr>
                </w:pPr>
                <w:r>
                  <w:rPr>
                    <w:rFonts w:ascii="Times New Roman" w:hAnsi="Times New Roman"/>
                    <w:color w:val="000000"/>
                  </w:rPr>
                  <w:t>Integer</w:t>
                </w:r>
              </w:p>
            </w:tc>
            <w:tc>
              <w:tcPr>
                <w:tcW w:w="2848" w:type="dxa"/>
              </w:tcPr>
              <w:p w14:paraId="530298F0" w14:textId="77777777" w:rsidR="00E10281" w:rsidRDefault="00F43FB6">
                <w:pPr>
                  <w:jc w:val="center"/>
                  <w:rPr>
                    <w:rFonts w:ascii="Times New Roman" w:hAnsi="Times New Roman"/>
                    <w:color w:val="000000"/>
                  </w:rPr>
                </w:pPr>
                <w:r>
                  <w:rPr>
                    <w:rFonts w:ascii="Times New Roman" w:hAnsi="Times New Roman"/>
                    <w:color w:val="000000"/>
                  </w:rPr>
                  <w:t>10</w:t>
                </w:r>
              </w:p>
            </w:tc>
            <w:tc>
              <w:tcPr>
                <w:tcW w:w="2848" w:type="dxa"/>
              </w:tcPr>
              <w:p w14:paraId="25B21D2F" w14:textId="77777777" w:rsidR="00E10281" w:rsidRDefault="00E10281">
                <w:pPr>
                  <w:jc w:val="center"/>
                  <w:rPr>
                    <w:rFonts w:ascii="Times New Roman" w:hAnsi="Times New Roman"/>
                    <w:color w:val="000000"/>
                  </w:rPr>
                </w:pPr>
              </w:p>
            </w:tc>
          </w:tr>
        </w:sdtContent>
      </w:sdt>
    </w:tbl>
    <w:p w14:paraId="65AA2747" w14:textId="77777777" w:rsidR="00E10281" w:rsidRDefault="00E10281">
      <w:pPr>
        <w:spacing w:before="240" w:after="160"/>
        <w:rPr>
          <w:rFonts w:ascii="Times New Roman" w:hAnsi="Times New Roman"/>
          <w:b/>
        </w:rPr>
      </w:pPr>
    </w:p>
    <w:p w14:paraId="4BB1CCAC" w14:textId="77777777" w:rsidR="00E10281" w:rsidRDefault="00F43FB6">
      <w:pPr>
        <w:numPr>
          <w:ilvl w:val="2"/>
          <w:numId w:val="10"/>
        </w:numPr>
        <w:pBdr>
          <w:top w:val="nil"/>
          <w:left w:val="nil"/>
          <w:bottom w:val="nil"/>
          <w:right w:val="nil"/>
          <w:between w:val="nil"/>
        </w:pBdr>
        <w:spacing w:before="240" w:after="160"/>
        <w:rPr>
          <w:rFonts w:ascii="Times New Roman" w:hAnsi="Times New Roman"/>
          <w:b/>
          <w:color w:val="000000"/>
        </w:rPr>
      </w:pPr>
      <w:r>
        <w:rPr>
          <w:rFonts w:ascii="Times New Roman" w:hAnsi="Times New Roman"/>
          <w:b/>
          <w:color w:val="000000"/>
        </w:rPr>
        <w:t>Entity: Clinical Notes</w:t>
      </w:r>
    </w:p>
    <w:tbl>
      <w:tblPr>
        <w:tblStyle w:val="ac"/>
        <w:tblW w:w="14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54"/>
        <w:gridCol w:w="2854"/>
        <w:gridCol w:w="2854"/>
        <w:gridCol w:w="2854"/>
        <w:gridCol w:w="2854"/>
      </w:tblGrid>
      <w:sdt>
        <w:sdtPr>
          <w:tag w:val="goog_rdk_271"/>
          <w:id w:val="-1705090186"/>
        </w:sdtPr>
        <w:sdtEndPr/>
        <w:sdtContent>
          <w:tr w:rsidR="00E10281" w14:paraId="65EFCAD7" w14:textId="77777777" w:rsidTr="005808B8">
            <w:trPr>
              <w:trHeight w:val="183"/>
            </w:trPr>
            <w:tc>
              <w:tcPr>
                <w:tcW w:w="2854" w:type="dxa"/>
              </w:tcPr>
              <w:p w14:paraId="7F05C250" w14:textId="77777777" w:rsidR="00E10281" w:rsidRDefault="00F43FB6">
                <w:pPr>
                  <w:jc w:val="center"/>
                  <w:rPr>
                    <w:rFonts w:ascii="Times New Roman" w:hAnsi="Times New Roman"/>
                    <w:b/>
                  </w:rPr>
                </w:pPr>
                <w:r>
                  <w:rPr>
                    <w:rFonts w:ascii="Times New Roman" w:hAnsi="Times New Roman"/>
                    <w:b/>
                  </w:rPr>
                  <w:t>Data Elements</w:t>
                </w:r>
              </w:p>
            </w:tc>
            <w:tc>
              <w:tcPr>
                <w:tcW w:w="2854" w:type="dxa"/>
              </w:tcPr>
              <w:p w14:paraId="1AFC837B" w14:textId="77777777" w:rsidR="00E10281" w:rsidRDefault="00F43FB6">
                <w:pPr>
                  <w:jc w:val="center"/>
                  <w:rPr>
                    <w:rFonts w:ascii="Times New Roman" w:hAnsi="Times New Roman"/>
                    <w:b/>
                  </w:rPr>
                </w:pPr>
                <w:r>
                  <w:rPr>
                    <w:rFonts w:ascii="Times New Roman" w:hAnsi="Times New Roman"/>
                    <w:b/>
                  </w:rPr>
                  <w:t>MDDS Codes</w:t>
                </w:r>
              </w:p>
            </w:tc>
            <w:tc>
              <w:tcPr>
                <w:tcW w:w="2854" w:type="dxa"/>
              </w:tcPr>
              <w:p w14:paraId="644CC871" w14:textId="77777777" w:rsidR="00E10281" w:rsidRDefault="00F43FB6">
                <w:pPr>
                  <w:jc w:val="center"/>
                  <w:rPr>
                    <w:rFonts w:ascii="Times New Roman" w:hAnsi="Times New Roman"/>
                    <w:b/>
                  </w:rPr>
                </w:pPr>
                <w:r>
                  <w:rPr>
                    <w:rFonts w:ascii="Times New Roman" w:hAnsi="Times New Roman"/>
                    <w:b/>
                  </w:rPr>
                  <w:t>Data Format</w:t>
                </w:r>
              </w:p>
            </w:tc>
            <w:tc>
              <w:tcPr>
                <w:tcW w:w="2854" w:type="dxa"/>
              </w:tcPr>
              <w:p w14:paraId="70B2912E" w14:textId="77777777" w:rsidR="00E10281" w:rsidRDefault="00F43FB6">
                <w:pPr>
                  <w:jc w:val="center"/>
                  <w:rPr>
                    <w:rFonts w:ascii="Times New Roman" w:hAnsi="Times New Roman"/>
                    <w:b/>
                  </w:rPr>
                </w:pPr>
                <w:r>
                  <w:rPr>
                    <w:rFonts w:ascii="Times New Roman" w:hAnsi="Times New Roman"/>
                    <w:b/>
                  </w:rPr>
                  <w:t>Maximum Size</w:t>
                </w:r>
              </w:p>
            </w:tc>
            <w:tc>
              <w:tcPr>
                <w:tcW w:w="2854" w:type="dxa"/>
              </w:tcPr>
              <w:p w14:paraId="0D7894C4" w14:textId="77777777" w:rsidR="00E10281" w:rsidRDefault="00F43FB6">
                <w:pPr>
                  <w:jc w:val="center"/>
                  <w:rPr>
                    <w:rFonts w:ascii="Times New Roman" w:hAnsi="Times New Roman"/>
                    <w:b/>
                  </w:rPr>
                </w:pPr>
                <w:r>
                  <w:rPr>
                    <w:rFonts w:ascii="Times New Roman" w:hAnsi="Times New Roman"/>
                    <w:b/>
                  </w:rPr>
                  <w:t>Code Directory</w:t>
                </w:r>
              </w:p>
            </w:tc>
          </w:tr>
        </w:sdtContent>
      </w:sdt>
      <w:sdt>
        <w:sdtPr>
          <w:tag w:val="goog_rdk_272"/>
          <w:id w:val="-51391836"/>
        </w:sdtPr>
        <w:sdtEndPr/>
        <w:sdtContent>
          <w:tr w:rsidR="00E10281" w14:paraId="14D09A9E" w14:textId="77777777" w:rsidTr="005808B8">
            <w:trPr>
              <w:trHeight w:val="183"/>
            </w:trPr>
            <w:tc>
              <w:tcPr>
                <w:tcW w:w="2854" w:type="dxa"/>
              </w:tcPr>
              <w:p w14:paraId="3B457751" w14:textId="77777777" w:rsidR="00E10281" w:rsidRDefault="00E10281">
                <w:pPr>
                  <w:rPr>
                    <w:rFonts w:ascii="Times New Roman" w:hAnsi="Times New Roman"/>
                    <w:b/>
                    <w:i/>
                  </w:rPr>
                </w:pPr>
              </w:p>
            </w:tc>
            <w:tc>
              <w:tcPr>
                <w:tcW w:w="2854" w:type="dxa"/>
              </w:tcPr>
              <w:p w14:paraId="72FF36C3" w14:textId="77777777" w:rsidR="00E10281" w:rsidRDefault="00E10281">
                <w:pPr>
                  <w:rPr>
                    <w:rFonts w:ascii="Times New Roman" w:hAnsi="Times New Roman"/>
                    <w:b/>
                    <w:i/>
                  </w:rPr>
                </w:pPr>
              </w:p>
            </w:tc>
            <w:tc>
              <w:tcPr>
                <w:tcW w:w="2854" w:type="dxa"/>
              </w:tcPr>
              <w:p w14:paraId="43E4DCF6" w14:textId="77777777" w:rsidR="00E10281" w:rsidRDefault="00E10281">
                <w:pPr>
                  <w:jc w:val="center"/>
                  <w:rPr>
                    <w:rFonts w:ascii="Times New Roman" w:hAnsi="Times New Roman"/>
                    <w:b/>
                  </w:rPr>
                </w:pPr>
              </w:p>
            </w:tc>
            <w:tc>
              <w:tcPr>
                <w:tcW w:w="2854" w:type="dxa"/>
              </w:tcPr>
              <w:p w14:paraId="3DFDA89A" w14:textId="77777777" w:rsidR="00E10281" w:rsidRDefault="00E10281">
                <w:pPr>
                  <w:jc w:val="center"/>
                  <w:rPr>
                    <w:rFonts w:ascii="Times New Roman" w:hAnsi="Times New Roman"/>
                    <w:b/>
                  </w:rPr>
                </w:pPr>
              </w:p>
            </w:tc>
            <w:tc>
              <w:tcPr>
                <w:tcW w:w="2854" w:type="dxa"/>
              </w:tcPr>
              <w:p w14:paraId="4739F09D" w14:textId="77777777" w:rsidR="00E10281" w:rsidRDefault="00E10281">
                <w:pPr>
                  <w:jc w:val="center"/>
                  <w:rPr>
                    <w:rFonts w:ascii="Times New Roman" w:hAnsi="Times New Roman"/>
                    <w:b/>
                  </w:rPr>
                </w:pPr>
              </w:p>
            </w:tc>
          </w:tr>
        </w:sdtContent>
      </w:sdt>
      <w:sdt>
        <w:sdtPr>
          <w:tag w:val="goog_rdk_273"/>
          <w:id w:val="1414282932"/>
        </w:sdtPr>
        <w:sdtEndPr/>
        <w:sdtContent>
          <w:tr w:rsidR="00E10281" w14:paraId="6ED0C233" w14:textId="77777777" w:rsidTr="005808B8">
            <w:trPr>
              <w:trHeight w:val="183"/>
            </w:trPr>
            <w:tc>
              <w:tcPr>
                <w:tcW w:w="2854" w:type="dxa"/>
                <w:vAlign w:val="center"/>
              </w:tcPr>
              <w:p w14:paraId="21C8623D" w14:textId="77777777" w:rsidR="00E10281" w:rsidRDefault="00F43FB6">
                <w:pPr>
                  <w:rPr>
                    <w:rFonts w:ascii="Times New Roman" w:hAnsi="Times New Roman"/>
                    <w:color w:val="000000"/>
                  </w:rPr>
                </w:pPr>
                <w:r>
                  <w:rPr>
                    <w:rFonts w:ascii="Times New Roman" w:hAnsi="Times New Roman"/>
                    <w:color w:val="000000"/>
                  </w:rPr>
                  <w:t>Author Time</w:t>
                </w:r>
              </w:p>
            </w:tc>
            <w:tc>
              <w:tcPr>
                <w:tcW w:w="2854" w:type="dxa"/>
                <w:vAlign w:val="center"/>
              </w:tcPr>
              <w:p w14:paraId="1F6D728A" w14:textId="77777777" w:rsidR="00E10281" w:rsidRDefault="00F43FB6">
                <w:pPr>
                  <w:rPr>
                    <w:rFonts w:ascii="Times New Roman" w:hAnsi="Times New Roman"/>
                    <w:color w:val="000000"/>
                  </w:rPr>
                </w:pPr>
                <w:r>
                  <w:rPr>
                    <w:rFonts w:ascii="Times New Roman" w:hAnsi="Times New Roman"/>
                    <w:color w:val="000000"/>
                  </w:rPr>
                  <w:t>05.019.0001</w:t>
                </w:r>
              </w:p>
            </w:tc>
            <w:tc>
              <w:tcPr>
                <w:tcW w:w="2854" w:type="dxa"/>
              </w:tcPr>
              <w:p w14:paraId="44CFCA56" w14:textId="77777777" w:rsidR="00E10281" w:rsidRDefault="00F43FB6">
                <w:pPr>
                  <w:jc w:val="center"/>
                  <w:rPr>
                    <w:rFonts w:ascii="Times New Roman" w:hAnsi="Times New Roman"/>
                    <w:color w:val="000000"/>
                  </w:rPr>
                </w:pPr>
                <w:r>
                  <w:rPr>
                    <w:rFonts w:ascii="Times New Roman" w:hAnsi="Times New Roman"/>
                    <w:color w:val="000000"/>
                  </w:rPr>
                  <w:t>HH:</w:t>
                </w:r>
                <w:proofErr w:type="gramStart"/>
                <w:r>
                  <w:rPr>
                    <w:rFonts w:ascii="Times New Roman" w:hAnsi="Times New Roman"/>
                    <w:color w:val="000000"/>
                  </w:rPr>
                  <w:t>MM:SS</w:t>
                </w:r>
                <w:proofErr w:type="gramEnd"/>
              </w:p>
            </w:tc>
            <w:tc>
              <w:tcPr>
                <w:tcW w:w="2854" w:type="dxa"/>
              </w:tcPr>
              <w:p w14:paraId="7292138A" w14:textId="77777777" w:rsidR="00E10281" w:rsidRDefault="00F43FB6">
                <w:pPr>
                  <w:jc w:val="center"/>
                  <w:rPr>
                    <w:rFonts w:ascii="Times New Roman" w:hAnsi="Times New Roman"/>
                    <w:color w:val="000000"/>
                  </w:rPr>
                </w:pPr>
                <w:r>
                  <w:rPr>
                    <w:rFonts w:ascii="Times New Roman" w:hAnsi="Times New Roman"/>
                    <w:color w:val="000000"/>
                  </w:rPr>
                  <w:t>8</w:t>
                </w:r>
              </w:p>
            </w:tc>
            <w:tc>
              <w:tcPr>
                <w:tcW w:w="2854" w:type="dxa"/>
              </w:tcPr>
              <w:p w14:paraId="69048E37" w14:textId="77777777" w:rsidR="00E10281" w:rsidRDefault="00E10281">
                <w:pPr>
                  <w:jc w:val="center"/>
                  <w:rPr>
                    <w:rFonts w:ascii="Times New Roman" w:hAnsi="Times New Roman"/>
                    <w:color w:val="000000"/>
                  </w:rPr>
                </w:pPr>
              </w:p>
            </w:tc>
          </w:tr>
        </w:sdtContent>
      </w:sdt>
      <w:sdt>
        <w:sdtPr>
          <w:tag w:val="goog_rdk_274"/>
          <w:id w:val="-1039669003"/>
        </w:sdtPr>
        <w:sdtEndPr/>
        <w:sdtContent>
          <w:tr w:rsidR="00E10281" w14:paraId="04D67A82" w14:textId="77777777" w:rsidTr="005808B8">
            <w:trPr>
              <w:trHeight w:val="183"/>
            </w:trPr>
            <w:tc>
              <w:tcPr>
                <w:tcW w:w="2854" w:type="dxa"/>
                <w:vAlign w:val="center"/>
              </w:tcPr>
              <w:p w14:paraId="59B6FFC8" w14:textId="77777777" w:rsidR="00E10281" w:rsidRDefault="00F43FB6">
                <w:pPr>
                  <w:rPr>
                    <w:rFonts w:ascii="Times New Roman" w:hAnsi="Times New Roman"/>
                    <w:color w:val="000000"/>
                  </w:rPr>
                </w:pPr>
                <w:r>
                  <w:rPr>
                    <w:rFonts w:ascii="Times New Roman" w:hAnsi="Times New Roman"/>
                    <w:color w:val="000000"/>
                  </w:rPr>
                  <w:t>Author Date</w:t>
                </w:r>
              </w:p>
            </w:tc>
            <w:tc>
              <w:tcPr>
                <w:tcW w:w="2854" w:type="dxa"/>
                <w:vAlign w:val="center"/>
              </w:tcPr>
              <w:p w14:paraId="5C7F932A" w14:textId="77777777" w:rsidR="00E10281" w:rsidRDefault="00F43FB6">
                <w:pPr>
                  <w:rPr>
                    <w:rFonts w:ascii="Times New Roman" w:hAnsi="Times New Roman"/>
                    <w:color w:val="000000"/>
                  </w:rPr>
                </w:pPr>
                <w:r>
                  <w:rPr>
                    <w:rFonts w:ascii="Times New Roman" w:hAnsi="Times New Roman"/>
                    <w:color w:val="000000"/>
                  </w:rPr>
                  <w:t>05.019.0002</w:t>
                </w:r>
              </w:p>
            </w:tc>
            <w:tc>
              <w:tcPr>
                <w:tcW w:w="2854" w:type="dxa"/>
              </w:tcPr>
              <w:p w14:paraId="253DA799" w14:textId="77777777" w:rsidR="00E10281" w:rsidRDefault="00F43FB6">
                <w:pPr>
                  <w:jc w:val="center"/>
                  <w:rPr>
                    <w:rFonts w:ascii="Times New Roman" w:hAnsi="Times New Roman"/>
                    <w:color w:val="000000"/>
                  </w:rPr>
                </w:pPr>
                <w:r>
                  <w:rPr>
                    <w:rFonts w:ascii="Times New Roman" w:hAnsi="Times New Roman"/>
                  </w:rPr>
                  <w:t>dd/mm/</w:t>
                </w:r>
                <w:proofErr w:type="spellStart"/>
                <w:r>
                  <w:rPr>
                    <w:rFonts w:ascii="Times New Roman" w:hAnsi="Times New Roman"/>
                  </w:rPr>
                  <w:t>yyyy</w:t>
                </w:r>
                <w:proofErr w:type="spellEnd"/>
              </w:p>
            </w:tc>
            <w:tc>
              <w:tcPr>
                <w:tcW w:w="2854" w:type="dxa"/>
              </w:tcPr>
              <w:p w14:paraId="49535D4B" w14:textId="77777777" w:rsidR="00E10281" w:rsidRDefault="00F43FB6">
                <w:pPr>
                  <w:jc w:val="center"/>
                  <w:rPr>
                    <w:rFonts w:ascii="Times New Roman" w:hAnsi="Times New Roman"/>
                    <w:color w:val="000000"/>
                  </w:rPr>
                </w:pPr>
                <w:r>
                  <w:rPr>
                    <w:rFonts w:ascii="Times New Roman" w:hAnsi="Times New Roman"/>
                    <w:color w:val="000000"/>
                  </w:rPr>
                  <w:t>10</w:t>
                </w:r>
              </w:p>
            </w:tc>
            <w:tc>
              <w:tcPr>
                <w:tcW w:w="2854" w:type="dxa"/>
              </w:tcPr>
              <w:p w14:paraId="1E2ECF61" w14:textId="77777777" w:rsidR="00E10281" w:rsidRDefault="00F43FB6">
                <w:pPr>
                  <w:jc w:val="center"/>
                  <w:rPr>
                    <w:rFonts w:ascii="Times New Roman" w:hAnsi="Times New Roman"/>
                    <w:color w:val="000000"/>
                  </w:rPr>
                </w:pPr>
                <w:r>
                  <w:rPr>
                    <w:rFonts w:ascii="Times New Roman" w:hAnsi="Times New Roman"/>
                  </w:rPr>
                  <w:t>Refer to G00.01</w:t>
                </w:r>
              </w:p>
            </w:tc>
          </w:tr>
        </w:sdtContent>
      </w:sdt>
      <w:sdt>
        <w:sdtPr>
          <w:tag w:val="goog_rdk_275"/>
          <w:id w:val="1542937961"/>
        </w:sdtPr>
        <w:sdtEndPr/>
        <w:sdtContent>
          <w:tr w:rsidR="00E10281" w14:paraId="794A973A" w14:textId="77777777" w:rsidTr="005808B8">
            <w:trPr>
              <w:trHeight w:val="183"/>
            </w:trPr>
            <w:tc>
              <w:tcPr>
                <w:tcW w:w="2854" w:type="dxa"/>
                <w:vAlign w:val="center"/>
              </w:tcPr>
              <w:p w14:paraId="33267E88" w14:textId="77777777" w:rsidR="00E10281" w:rsidRDefault="00F43FB6">
                <w:pPr>
                  <w:rPr>
                    <w:rFonts w:ascii="Times New Roman" w:hAnsi="Times New Roman"/>
                    <w:color w:val="000000"/>
                  </w:rPr>
                </w:pPr>
                <w:r>
                  <w:rPr>
                    <w:rFonts w:ascii="Times New Roman" w:hAnsi="Times New Roman"/>
                    <w:color w:val="000000"/>
                  </w:rPr>
                  <w:t>Clinical Document</w:t>
                </w:r>
              </w:p>
            </w:tc>
            <w:tc>
              <w:tcPr>
                <w:tcW w:w="2854" w:type="dxa"/>
                <w:vAlign w:val="center"/>
              </w:tcPr>
              <w:p w14:paraId="66D0EED0" w14:textId="77777777" w:rsidR="00E10281" w:rsidRDefault="00F43FB6">
                <w:pPr>
                  <w:rPr>
                    <w:rFonts w:ascii="Times New Roman" w:hAnsi="Times New Roman"/>
                    <w:color w:val="000000"/>
                  </w:rPr>
                </w:pPr>
                <w:r>
                  <w:rPr>
                    <w:rFonts w:ascii="Times New Roman" w:hAnsi="Times New Roman"/>
                    <w:color w:val="000000"/>
                  </w:rPr>
                  <w:t>05.019.0005</w:t>
                </w:r>
              </w:p>
            </w:tc>
            <w:tc>
              <w:tcPr>
                <w:tcW w:w="2854" w:type="dxa"/>
              </w:tcPr>
              <w:p w14:paraId="78667F5F" w14:textId="77777777" w:rsidR="00E10281" w:rsidRDefault="00F43FB6">
                <w:pPr>
                  <w:jc w:val="center"/>
                  <w:rPr>
                    <w:rFonts w:ascii="Times New Roman" w:hAnsi="Times New Roman"/>
                    <w:color w:val="000000"/>
                  </w:rPr>
                </w:pPr>
                <w:r>
                  <w:rPr>
                    <w:rFonts w:ascii="Times New Roman" w:hAnsi="Times New Roman"/>
                    <w:color w:val="000000"/>
                  </w:rPr>
                  <w:t>Varchar</w:t>
                </w:r>
              </w:p>
            </w:tc>
            <w:tc>
              <w:tcPr>
                <w:tcW w:w="2854" w:type="dxa"/>
              </w:tcPr>
              <w:p w14:paraId="0F31493D" w14:textId="77777777" w:rsidR="00E10281" w:rsidRDefault="00F43FB6">
                <w:pPr>
                  <w:jc w:val="center"/>
                  <w:rPr>
                    <w:rFonts w:ascii="Times New Roman" w:hAnsi="Times New Roman"/>
                    <w:color w:val="000000"/>
                  </w:rPr>
                </w:pPr>
                <w:r>
                  <w:rPr>
                    <w:rFonts w:ascii="Times New Roman" w:hAnsi="Times New Roman"/>
                    <w:color w:val="000000"/>
                  </w:rPr>
                  <w:t>4096</w:t>
                </w:r>
              </w:p>
            </w:tc>
            <w:tc>
              <w:tcPr>
                <w:tcW w:w="2854" w:type="dxa"/>
              </w:tcPr>
              <w:p w14:paraId="70D36806" w14:textId="77777777" w:rsidR="00E10281" w:rsidRDefault="00E10281">
                <w:pPr>
                  <w:jc w:val="center"/>
                  <w:rPr>
                    <w:rFonts w:ascii="Times New Roman" w:hAnsi="Times New Roman"/>
                    <w:color w:val="000000"/>
                  </w:rPr>
                </w:pPr>
              </w:p>
            </w:tc>
          </w:tr>
        </w:sdtContent>
      </w:sdt>
      <w:sdt>
        <w:sdtPr>
          <w:tag w:val="goog_rdk_276"/>
          <w:id w:val="878047100"/>
        </w:sdtPr>
        <w:sdtEndPr/>
        <w:sdtContent>
          <w:tr w:rsidR="00E10281" w14:paraId="6A191D45" w14:textId="77777777" w:rsidTr="005808B8">
            <w:trPr>
              <w:trHeight w:val="183"/>
            </w:trPr>
            <w:tc>
              <w:tcPr>
                <w:tcW w:w="2854" w:type="dxa"/>
                <w:vAlign w:val="center"/>
              </w:tcPr>
              <w:p w14:paraId="3D987F63" w14:textId="77777777" w:rsidR="00E10281" w:rsidRDefault="00F43FB6">
                <w:pPr>
                  <w:rPr>
                    <w:rFonts w:ascii="Times New Roman" w:hAnsi="Times New Roman"/>
                    <w:color w:val="000000"/>
                  </w:rPr>
                </w:pPr>
                <w:r>
                  <w:rPr>
                    <w:rFonts w:ascii="Times New Roman" w:hAnsi="Times New Roman"/>
                    <w:color w:val="000000"/>
                  </w:rPr>
                  <w:t>Clinical Document Type</w:t>
                </w:r>
              </w:p>
            </w:tc>
            <w:tc>
              <w:tcPr>
                <w:tcW w:w="2854" w:type="dxa"/>
                <w:vAlign w:val="center"/>
              </w:tcPr>
              <w:p w14:paraId="1E5BC16C" w14:textId="77777777" w:rsidR="00E10281" w:rsidRDefault="00F43FB6">
                <w:pPr>
                  <w:rPr>
                    <w:rFonts w:ascii="Times New Roman" w:hAnsi="Times New Roman"/>
                    <w:color w:val="000000"/>
                  </w:rPr>
                </w:pPr>
                <w:r>
                  <w:rPr>
                    <w:rFonts w:ascii="Times New Roman" w:hAnsi="Times New Roman"/>
                    <w:color w:val="000000"/>
                  </w:rPr>
                  <w:t>05.019.0006</w:t>
                </w:r>
              </w:p>
            </w:tc>
            <w:tc>
              <w:tcPr>
                <w:tcW w:w="2854" w:type="dxa"/>
              </w:tcPr>
              <w:p w14:paraId="41181883" w14:textId="77777777" w:rsidR="00E10281" w:rsidRDefault="00F43FB6">
                <w:pPr>
                  <w:jc w:val="center"/>
                  <w:rPr>
                    <w:rFonts w:ascii="Times New Roman" w:hAnsi="Times New Roman"/>
                    <w:color w:val="000000"/>
                  </w:rPr>
                </w:pPr>
                <w:r>
                  <w:rPr>
                    <w:rFonts w:ascii="Times New Roman" w:hAnsi="Times New Roman"/>
                    <w:color w:val="000000"/>
                  </w:rPr>
                  <w:t>Integer</w:t>
                </w:r>
              </w:p>
            </w:tc>
            <w:tc>
              <w:tcPr>
                <w:tcW w:w="2854" w:type="dxa"/>
              </w:tcPr>
              <w:p w14:paraId="54712FFB" w14:textId="77777777" w:rsidR="00E10281" w:rsidRDefault="00F43FB6">
                <w:pPr>
                  <w:jc w:val="center"/>
                  <w:rPr>
                    <w:rFonts w:ascii="Times New Roman" w:hAnsi="Times New Roman"/>
                    <w:color w:val="000000"/>
                  </w:rPr>
                </w:pPr>
                <w:r>
                  <w:rPr>
                    <w:rFonts w:ascii="Times New Roman" w:hAnsi="Times New Roman"/>
                    <w:color w:val="000000"/>
                  </w:rPr>
                  <w:t>2</w:t>
                </w:r>
              </w:p>
            </w:tc>
            <w:tc>
              <w:tcPr>
                <w:tcW w:w="2854" w:type="dxa"/>
              </w:tcPr>
              <w:p w14:paraId="154A9A96" w14:textId="77777777" w:rsidR="00E10281" w:rsidRDefault="00F43FB6">
                <w:pPr>
                  <w:jc w:val="center"/>
                  <w:rPr>
                    <w:rFonts w:ascii="Times New Roman" w:hAnsi="Times New Roman"/>
                    <w:color w:val="000000"/>
                  </w:rPr>
                </w:pPr>
                <w:r>
                  <w:rPr>
                    <w:rFonts w:ascii="Times New Roman" w:hAnsi="Times New Roman"/>
                  </w:rPr>
                  <w:t xml:space="preserve">Refer to </w:t>
                </w:r>
                <w:sdt>
                  <w:sdtPr>
                    <w:tag w:val="goog_rdk_277"/>
                    <w:id w:val="-446237528"/>
                  </w:sdtPr>
                  <w:sdtEndPr/>
                  <w:sdtContent>
                    <w:r w:rsidRPr="000A3953">
                      <w:rPr>
                        <w:rFonts w:ascii="Times New Roman" w:hAnsi="Times New Roman"/>
                      </w:rPr>
                      <w:t>CD05.046</w:t>
                    </w:r>
                  </w:sdtContent>
                </w:sdt>
              </w:p>
            </w:tc>
          </w:tr>
        </w:sdtContent>
      </w:sdt>
    </w:tbl>
    <w:p w14:paraId="6049DA87" w14:textId="475E42A2" w:rsidR="00E10281" w:rsidRDefault="00E10281">
      <w:pPr>
        <w:spacing w:before="240" w:after="160"/>
        <w:jc w:val="center"/>
        <w:rPr>
          <w:rFonts w:ascii="Times New Roman" w:hAnsi="Times New Roman"/>
          <w:b/>
          <w:sz w:val="44"/>
          <w:szCs w:val="44"/>
        </w:rPr>
      </w:pPr>
    </w:p>
    <w:p w14:paraId="062F0F9B" w14:textId="77777777" w:rsidR="005808B8" w:rsidRDefault="005808B8">
      <w:pPr>
        <w:spacing w:before="240" w:after="160"/>
        <w:jc w:val="center"/>
        <w:rPr>
          <w:rFonts w:ascii="Times New Roman" w:hAnsi="Times New Roman"/>
          <w:b/>
          <w:sz w:val="44"/>
          <w:szCs w:val="44"/>
        </w:rPr>
      </w:pPr>
    </w:p>
    <w:p w14:paraId="74C2266B" w14:textId="3DD9F209" w:rsidR="00E10281" w:rsidRDefault="00E10281">
      <w:pPr>
        <w:spacing w:before="240" w:after="160"/>
        <w:rPr>
          <w:rFonts w:ascii="Times New Roman" w:hAnsi="Times New Roman"/>
          <w:b/>
        </w:rPr>
      </w:pPr>
    </w:p>
    <w:p w14:paraId="2920C72B" w14:textId="27645F4F" w:rsidR="005808B8" w:rsidRPr="005808B8" w:rsidRDefault="005808B8" w:rsidP="005808B8">
      <w:pPr>
        <w:spacing w:before="240" w:after="160"/>
        <w:jc w:val="center"/>
        <w:rPr>
          <w:rFonts w:ascii="Times New Roman" w:eastAsiaTheme="minorEastAsia" w:hAnsi="Times New Roman"/>
          <w:b/>
          <w:bCs/>
          <w:iCs w:val="0"/>
          <w:sz w:val="32"/>
          <w:szCs w:val="32"/>
          <w:u w:val="single"/>
        </w:rPr>
      </w:pPr>
      <w:r w:rsidRPr="005808B8">
        <w:rPr>
          <w:rFonts w:ascii="Times New Roman" w:eastAsiaTheme="minorEastAsia" w:hAnsi="Times New Roman"/>
          <w:b/>
          <w:bCs/>
          <w:iCs w:val="0"/>
          <w:sz w:val="32"/>
          <w:szCs w:val="32"/>
        </w:rPr>
        <w:lastRenderedPageBreak/>
        <w:t xml:space="preserve">                                                   </w:t>
      </w:r>
      <w:r w:rsidRPr="005808B8">
        <w:rPr>
          <w:rFonts w:ascii="Times New Roman" w:eastAsiaTheme="minorEastAsia" w:hAnsi="Times New Roman"/>
          <w:b/>
          <w:bCs/>
          <w:iCs w:val="0"/>
          <w:sz w:val="32"/>
          <w:szCs w:val="32"/>
          <w:u w:val="single"/>
        </w:rPr>
        <w:t>e- Encounter Note Object</w:t>
      </w:r>
    </w:p>
    <w:p w14:paraId="6D27091A" w14:textId="0D950F61" w:rsidR="005808B8" w:rsidRDefault="005808B8">
      <w:pPr>
        <w:spacing w:before="240" w:after="160"/>
        <w:rPr>
          <w:rFonts w:ascii="Times New Roman" w:hAnsi="Times New Roman"/>
          <w:b/>
        </w:rPr>
      </w:pPr>
    </w:p>
    <w:p w14:paraId="2A7BA321" w14:textId="77777777" w:rsidR="005808B8" w:rsidRDefault="005808B8">
      <w:pPr>
        <w:spacing w:before="240" w:after="160"/>
        <w:rPr>
          <w:rFonts w:ascii="Times New Roman" w:hAnsi="Times New Roman"/>
          <w:b/>
        </w:rPr>
      </w:pPr>
    </w:p>
    <w:tbl>
      <w:tblPr>
        <w:tblW w:w="14055" w:type="dxa"/>
        <w:tblLayout w:type="fixed"/>
        <w:tblCellMar>
          <w:left w:w="0" w:type="dxa"/>
          <w:right w:w="0" w:type="dxa"/>
        </w:tblCellMar>
        <w:tblLook w:val="04A0" w:firstRow="1" w:lastRow="0" w:firstColumn="1" w:lastColumn="0" w:noHBand="0" w:noVBand="1"/>
      </w:tblPr>
      <w:tblGrid>
        <w:gridCol w:w="1377"/>
        <w:gridCol w:w="2921"/>
        <w:gridCol w:w="1277"/>
        <w:gridCol w:w="1369"/>
        <w:gridCol w:w="1326"/>
        <w:gridCol w:w="1135"/>
        <w:gridCol w:w="1844"/>
        <w:gridCol w:w="1276"/>
        <w:gridCol w:w="1530"/>
      </w:tblGrid>
      <w:tr w:rsidR="005808B8" w14:paraId="48A92D75" w14:textId="77777777" w:rsidTr="005808B8">
        <w:trPr>
          <w:trHeight w:val="1425"/>
        </w:trPr>
        <w:tc>
          <w:tcPr>
            <w:tcW w:w="1377" w:type="dxa"/>
            <w:tcBorders>
              <w:top w:val="single" w:sz="6" w:space="0" w:color="CCCCCC"/>
              <w:left w:val="single" w:sz="6" w:space="0" w:color="CCCCCC"/>
              <w:bottom w:val="single" w:sz="6" w:space="0" w:color="CCCCCC"/>
              <w:right w:val="single" w:sz="6" w:space="0" w:color="CCCCCC"/>
            </w:tcBorders>
            <w:shd w:val="clear" w:color="auto" w:fill="FFC000"/>
            <w:tcMar>
              <w:top w:w="0" w:type="dxa"/>
              <w:left w:w="45" w:type="dxa"/>
              <w:bottom w:w="0" w:type="dxa"/>
              <w:right w:w="45" w:type="dxa"/>
            </w:tcMar>
            <w:hideMark/>
          </w:tcPr>
          <w:p w14:paraId="2F62CD4A" w14:textId="77777777" w:rsidR="005808B8" w:rsidRDefault="005808B8">
            <w:pPr>
              <w:spacing w:line="256" w:lineRule="auto"/>
              <w:jc w:val="center"/>
              <w:rPr>
                <w:rFonts w:ascii="Times New Roman" w:hAnsi="Times New Roman"/>
                <w:b/>
                <w:bCs/>
                <w:iCs w:val="0"/>
                <w:color w:val="000000"/>
                <w:sz w:val="22"/>
                <w:szCs w:val="22"/>
                <w:lang w:val="en-IN"/>
              </w:rPr>
            </w:pPr>
            <w:r>
              <w:rPr>
                <w:rFonts w:ascii="Times New Roman" w:hAnsi="Times New Roman"/>
                <w:b/>
                <w:bCs/>
                <w:iCs w:val="0"/>
                <w:color w:val="000000"/>
                <w:sz w:val="22"/>
                <w:szCs w:val="22"/>
                <w:lang w:val="en-IN"/>
              </w:rPr>
              <w:t>Data Elements Labels</w:t>
            </w:r>
          </w:p>
        </w:tc>
        <w:tc>
          <w:tcPr>
            <w:tcW w:w="2921" w:type="dxa"/>
            <w:tcBorders>
              <w:top w:val="single" w:sz="6" w:space="0" w:color="CCCCCC"/>
              <w:left w:val="single" w:sz="6" w:space="0" w:color="CCCCCC"/>
              <w:bottom w:val="single" w:sz="6" w:space="0" w:color="CCCCCC"/>
              <w:right w:val="single" w:sz="6" w:space="0" w:color="CCCCCC"/>
            </w:tcBorders>
            <w:shd w:val="clear" w:color="auto" w:fill="FFC000"/>
            <w:tcMar>
              <w:top w:w="0" w:type="dxa"/>
              <w:left w:w="45" w:type="dxa"/>
              <w:bottom w:w="0" w:type="dxa"/>
              <w:right w:w="45" w:type="dxa"/>
            </w:tcMar>
            <w:hideMark/>
          </w:tcPr>
          <w:p w14:paraId="7C6A575C" w14:textId="77777777" w:rsidR="005808B8" w:rsidRDefault="005808B8">
            <w:pPr>
              <w:spacing w:line="256" w:lineRule="auto"/>
              <w:jc w:val="center"/>
              <w:rPr>
                <w:rFonts w:ascii="Times New Roman" w:hAnsi="Times New Roman"/>
                <w:b/>
                <w:bCs/>
                <w:iCs w:val="0"/>
                <w:sz w:val="22"/>
                <w:szCs w:val="22"/>
                <w:lang w:val="en-IN"/>
              </w:rPr>
            </w:pPr>
            <w:r>
              <w:rPr>
                <w:rFonts w:ascii="Times New Roman" w:hAnsi="Times New Roman"/>
                <w:b/>
                <w:bCs/>
                <w:iCs w:val="0"/>
                <w:sz w:val="22"/>
                <w:szCs w:val="22"/>
                <w:lang w:val="en-IN"/>
              </w:rPr>
              <w:t>FHIR Label</w:t>
            </w:r>
          </w:p>
        </w:tc>
        <w:tc>
          <w:tcPr>
            <w:tcW w:w="1276" w:type="dxa"/>
            <w:tcBorders>
              <w:top w:val="single" w:sz="6" w:space="0" w:color="CCCCCC"/>
              <w:left w:val="single" w:sz="6" w:space="0" w:color="CCCCCC"/>
              <w:bottom w:val="single" w:sz="6" w:space="0" w:color="CCCCCC"/>
              <w:right w:val="single" w:sz="6" w:space="0" w:color="CCCCCC"/>
            </w:tcBorders>
            <w:shd w:val="clear" w:color="auto" w:fill="FFC000"/>
            <w:tcMar>
              <w:top w:w="0" w:type="dxa"/>
              <w:left w:w="45" w:type="dxa"/>
              <w:bottom w:w="0" w:type="dxa"/>
              <w:right w:w="45" w:type="dxa"/>
            </w:tcMar>
            <w:hideMark/>
          </w:tcPr>
          <w:p w14:paraId="16A66F91" w14:textId="77777777" w:rsidR="005808B8" w:rsidRDefault="005808B8">
            <w:pPr>
              <w:spacing w:line="256" w:lineRule="auto"/>
              <w:jc w:val="center"/>
              <w:rPr>
                <w:rFonts w:ascii="Times New Roman" w:hAnsi="Times New Roman"/>
                <w:b/>
                <w:bCs/>
                <w:iCs w:val="0"/>
                <w:sz w:val="22"/>
                <w:szCs w:val="22"/>
                <w:lang w:val="en-IN"/>
              </w:rPr>
            </w:pPr>
            <w:r>
              <w:rPr>
                <w:rFonts w:ascii="Times New Roman" w:hAnsi="Times New Roman"/>
                <w:b/>
                <w:bCs/>
                <w:iCs w:val="0"/>
                <w:sz w:val="22"/>
                <w:szCs w:val="22"/>
                <w:lang w:val="en-IN"/>
              </w:rPr>
              <w:t>Cardinality</w:t>
            </w:r>
          </w:p>
        </w:tc>
        <w:tc>
          <w:tcPr>
            <w:tcW w:w="1368" w:type="dxa"/>
            <w:tcBorders>
              <w:top w:val="single" w:sz="6" w:space="0" w:color="CCCCCC"/>
              <w:left w:val="single" w:sz="6" w:space="0" w:color="CCCCCC"/>
              <w:bottom w:val="single" w:sz="6" w:space="0" w:color="CCCCCC"/>
              <w:right w:val="single" w:sz="6" w:space="0" w:color="CCCCCC"/>
            </w:tcBorders>
            <w:shd w:val="clear" w:color="auto" w:fill="FFC000"/>
            <w:tcMar>
              <w:top w:w="0" w:type="dxa"/>
              <w:left w:w="45" w:type="dxa"/>
              <w:bottom w:w="0" w:type="dxa"/>
              <w:right w:w="45" w:type="dxa"/>
            </w:tcMar>
            <w:hideMark/>
          </w:tcPr>
          <w:p w14:paraId="0A12CCFE" w14:textId="77777777" w:rsidR="005808B8" w:rsidRDefault="005808B8">
            <w:pPr>
              <w:spacing w:line="256" w:lineRule="auto"/>
              <w:jc w:val="center"/>
              <w:rPr>
                <w:rFonts w:ascii="Times New Roman" w:hAnsi="Times New Roman"/>
                <w:b/>
                <w:bCs/>
                <w:iCs w:val="0"/>
                <w:sz w:val="22"/>
                <w:szCs w:val="22"/>
                <w:lang w:val="en-IN"/>
              </w:rPr>
            </w:pPr>
            <w:r>
              <w:rPr>
                <w:rFonts w:ascii="Times New Roman" w:hAnsi="Times New Roman"/>
                <w:b/>
                <w:bCs/>
                <w:iCs w:val="0"/>
                <w:sz w:val="22"/>
                <w:szCs w:val="22"/>
                <w:lang w:val="en-IN"/>
              </w:rPr>
              <w:t>Field Type</w:t>
            </w:r>
          </w:p>
        </w:tc>
        <w:tc>
          <w:tcPr>
            <w:tcW w:w="1325" w:type="dxa"/>
            <w:tcBorders>
              <w:top w:val="single" w:sz="6" w:space="0" w:color="CCCCCC"/>
              <w:left w:val="single" w:sz="6" w:space="0" w:color="CCCCCC"/>
              <w:bottom w:val="single" w:sz="6" w:space="0" w:color="CCCCCC"/>
              <w:right w:val="single" w:sz="6" w:space="0" w:color="CCCCCC"/>
            </w:tcBorders>
            <w:shd w:val="clear" w:color="auto" w:fill="FFC000"/>
            <w:tcMar>
              <w:top w:w="0" w:type="dxa"/>
              <w:left w:w="45" w:type="dxa"/>
              <w:bottom w:w="0" w:type="dxa"/>
              <w:right w:w="45" w:type="dxa"/>
            </w:tcMar>
            <w:hideMark/>
          </w:tcPr>
          <w:p w14:paraId="0E4EF269" w14:textId="77777777" w:rsidR="005808B8" w:rsidRDefault="005808B8">
            <w:pPr>
              <w:spacing w:line="256" w:lineRule="auto"/>
              <w:jc w:val="center"/>
              <w:rPr>
                <w:rFonts w:ascii="Times New Roman" w:hAnsi="Times New Roman"/>
                <w:b/>
                <w:bCs/>
                <w:iCs w:val="0"/>
                <w:sz w:val="22"/>
                <w:szCs w:val="22"/>
                <w:lang w:val="en-IN"/>
              </w:rPr>
            </w:pPr>
            <w:r>
              <w:rPr>
                <w:rFonts w:ascii="Times New Roman" w:hAnsi="Times New Roman"/>
                <w:b/>
                <w:bCs/>
                <w:iCs w:val="0"/>
                <w:sz w:val="22"/>
                <w:szCs w:val="22"/>
                <w:lang w:val="en-IN"/>
              </w:rPr>
              <w:t xml:space="preserve">Data Format </w:t>
            </w:r>
            <w:proofErr w:type="spellStart"/>
            <w:r>
              <w:rPr>
                <w:rFonts w:ascii="Times New Roman" w:hAnsi="Times New Roman"/>
                <w:b/>
                <w:bCs/>
                <w:iCs w:val="0"/>
                <w:sz w:val="22"/>
                <w:szCs w:val="22"/>
                <w:lang w:val="en-IN"/>
              </w:rPr>
              <w:t>String,Varchar,Integer,Value</w:t>
            </w:r>
            <w:proofErr w:type="spellEnd"/>
            <w:r>
              <w:rPr>
                <w:rFonts w:ascii="Times New Roman" w:hAnsi="Times New Roman"/>
                <w:b/>
                <w:bCs/>
                <w:iCs w:val="0"/>
                <w:sz w:val="22"/>
                <w:szCs w:val="22"/>
                <w:lang w:val="en-IN"/>
              </w:rPr>
              <w:t xml:space="preserve"> set</w:t>
            </w:r>
          </w:p>
        </w:tc>
        <w:tc>
          <w:tcPr>
            <w:tcW w:w="1134" w:type="dxa"/>
            <w:tcBorders>
              <w:top w:val="single" w:sz="6" w:space="0" w:color="CCCCCC"/>
              <w:left w:val="single" w:sz="6" w:space="0" w:color="CCCCCC"/>
              <w:bottom w:val="single" w:sz="6" w:space="0" w:color="CCCCCC"/>
              <w:right w:val="single" w:sz="6" w:space="0" w:color="CCCCCC"/>
            </w:tcBorders>
            <w:shd w:val="clear" w:color="auto" w:fill="FFC000"/>
            <w:tcMar>
              <w:top w:w="0" w:type="dxa"/>
              <w:left w:w="45" w:type="dxa"/>
              <w:bottom w:w="0" w:type="dxa"/>
              <w:right w:w="45" w:type="dxa"/>
            </w:tcMar>
            <w:hideMark/>
          </w:tcPr>
          <w:p w14:paraId="05B65A39" w14:textId="77777777" w:rsidR="005808B8" w:rsidRDefault="005808B8">
            <w:pPr>
              <w:spacing w:line="256" w:lineRule="auto"/>
              <w:jc w:val="center"/>
              <w:rPr>
                <w:rFonts w:ascii="Times New Roman" w:hAnsi="Times New Roman"/>
                <w:b/>
                <w:bCs/>
                <w:iCs w:val="0"/>
                <w:sz w:val="22"/>
                <w:szCs w:val="22"/>
                <w:lang w:val="en-IN"/>
              </w:rPr>
            </w:pPr>
            <w:r>
              <w:rPr>
                <w:rFonts w:ascii="Times New Roman" w:hAnsi="Times New Roman"/>
                <w:b/>
                <w:bCs/>
                <w:iCs w:val="0"/>
                <w:sz w:val="22"/>
                <w:szCs w:val="22"/>
                <w:lang w:val="en-IN"/>
              </w:rPr>
              <w:t>Maximum Size</w:t>
            </w:r>
          </w:p>
        </w:tc>
        <w:tc>
          <w:tcPr>
            <w:tcW w:w="1843" w:type="dxa"/>
            <w:tcBorders>
              <w:top w:val="single" w:sz="6" w:space="0" w:color="CCCCCC"/>
              <w:left w:val="single" w:sz="6" w:space="0" w:color="CCCCCC"/>
              <w:bottom w:val="single" w:sz="6" w:space="0" w:color="CCCCCC"/>
              <w:right w:val="single" w:sz="6" w:space="0" w:color="CCCCCC"/>
            </w:tcBorders>
            <w:shd w:val="clear" w:color="auto" w:fill="FFC000"/>
            <w:tcMar>
              <w:top w:w="0" w:type="dxa"/>
              <w:left w:w="45" w:type="dxa"/>
              <w:bottom w:w="0" w:type="dxa"/>
              <w:right w:w="45" w:type="dxa"/>
            </w:tcMar>
            <w:hideMark/>
          </w:tcPr>
          <w:p w14:paraId="3FAFF966" w14:textId="77777777" w:rsidR="005808B8" w:rsidRDefault="005808B8">
            <w:pPr>
              <w:spacing w:line="256" w:lineRule="auto"/>
              <w:jc w:val="center"/>
              <w:rPr>
                <w:rFonts w:ascii="Times New Roman" w:hAnsi="Times New Roman"/>
                <w:b/>
                <w:bCs/>
                <w:iCs w:val="0"/>
                <w:sz w:val="22"/>
                <w:szCs w:val="22"/>
                <w:lang w:val="en-IN"/>
              </w:rPr>
            </w:pPr>
            <w:r>
              <w:rPr>
                <w:rFonts w:ascii="Times New Roman" w:hAnsi="Times New Roman"/>
                <w:b/>
                <w:bCs/>
                <w:iCs w:val="0"/>
                <w:sz w:val="22"/>
                <w:szCs w:val="22"/>
                <w:lang w:val="en-IN"/>
              </w:rPr>
              <w:t>Applicable code directory/value set</w:t>
            </w:r>
          </w:p>
        </w:tc>
        <w:tc>
          <w:tcPr>
            <w:tcW w:w="1275" w:type="dxa"/>
            <w:tcBorders>
              <w:top w:val="single" w:sz="6" w:space="0" w:color="CCCCCC"/>
              <w:left w:val="single" w:sz="6" w:space="0" w:color="CCCCCC"/>
              <w:bottom w:val="single" w:sz="6" w:space="0" w:color="CCCCCC"/>
              <w:right w:val="single" w:sz="6" w:space="0" w:color="CCCCCC"/>
            </w:tcBorders>
            <w:shd w:val="clear" w:color="auto" w:fill="FFC000"/>
            <w:tcMar>
              <w:top w:w="0" w:type="dxa"/>
              <w:left w:w="45" w:type="dxa"/>
              <w:bottom w:w="0" w:type="dxa"/>
              <w:right w:w="45" w:type="dxa"/>
            </w:tcMar>
            <w:hideMark/>
          </w:tcPr>
          <w:p w14:paraId="5CFF9CD6" w14:textId="77777777" w:rsidR="005808B8" w:rsidRDefault="005808B8">
            <w:pPr>
              <w:spacing w:line="256" w:lineRule="auto"/>
              <w:jc w:val="center"/>
              <w:rPr>
                <w:rFonts w:ascii="Times New Roman" w:hAnsi="Times New Roman"/>
                <w:b/>
                <w:bCs/>
                <w:iCs w:val="0"/>
                <w:sz w:val="22"/>
                <w:szCs w:val="22"/>
                <w:lang w:val="en-IN"/>
              </w:rPr>
            </w:pPr>
            <w:r>
              <w:rPr>
                <w:rFonts w:ascii="Times New Roman" w:hAnsi="Times New Roman"/>
                <w:b/>
                <w:bCs/>
                <w:iCs w:val="0"/>
                <w:sz w:val="22"/>
                <w:szCs w:val="22"/>
                <w:lang w:val="en-IN"/>
              </w:rPr>
              <w:t>MDDS Label</w:t>
            </w:r>
          </w:p>
        </w:tc>
        <w:tc>
          <w:tcPr>
            <w:tcW w:w="1529" w:type="dxa"/>
            <w:tcBorders>
              <w:top w:val="single" w:sz="6" w:space="0" w:color="CCCCCC"/>
              <w:left w:val="single" w:sz="6" w:space="0" w:color="CCCCCC"/>
              <w:bottom w:val="single" w:sz="6" w:space="0" w:color="CCCCCC"/>
              <w:right w:val="single" w:sz="6" w:space="0" w:color="CCCCCC"/>
            </w:tcBorders>
            <w:shd w:val="clear" w:color="auto" w:fill="FFC000"/>
            <w:tcMar>
              <w:top w:w="0" w:type="dxa"/>
              <w:left w:w="45" w:type="dxa"/>
              <w:bottom w:w="0" w:type="dxa"/>
              <w:right w:w="45" w:type="dxa"/>
            </w:tcMar>
            <w:hideMark/>
          </w:tcPr>
          <w:p w14:paraId="5530B554" w14:textId="77777777" w:rsidR="005808B8" w:rsidRDefault="005808B8">
            <w:pPr>
              <w:spacing w:line="256" w:lineRule="auto"/>
              <w:jc w:val="center"/>
              <w:rPr>
                <w:rFonts w:ascii="Times New Roman" w:hAnsi="Times New Roman"/>
                <w:b/>
                <w:bCs/>
                <w:iCs w:val="0"/>
                <w:sz w:val="22"/>
                <w:szCs w:val="22"/>
                <w:lang w:val="en-IN"/>
              </w:rPr>
            </w:pPr>
            <w:r>
              <w:rPr>
                <w:rFonts w:ascii="Times New Roman" w:hAnsi="Times New Roman"/>
                <w:b/>
                <w:bCs/>
                <w:iCs w:val="0"/>
                <w:sz w:val="22"/>
                <w:szCs w:val="22"/>
                <w:lang w:val="en-IN"/>
              </w:rPr>
              <w:t>Remark</w:t>
            </w:r>
          </w:p>
        </w:tc>
      </w:tr>
      <w:tr w:rsidR="005808B8" w14:paraId="7FB3FA01" w14:textId="77777777" w:rsidTr="005808B8">
        <w:trPr>
          <w:trHeight w:val="300"/>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8EAADB"/>
            <w:tcMar>
              <w:top w:w="0" w:type="dxa"/>
              <w:left w:w="45" w:type="dxa"/>
              <w:bottom w:w="0" w:type="dxa"/>
              <w:right w:w="45" w:type="dxa"/>
            </w:tcMar>
            <w:vAlign w:val="bottom"/>
            <w:hideMark/>
          </w:tcPr>
          <w:p w14:paraId="1D41C875" w14:textId="77777777" w:rsidR="005808B8" w:rsidRDefault="005808B8">
            <w:pPr>
              <w:spacing w:line="256" w:lineRule="auto"/>
              <w:jc w:val="center"/>
              <w:rPr>
                <w:rFonts w:ascii="Times New Roman" w:hAnsi="Times New Roman"/>
                <w:b/>
                <w:bCs/>
                <w:iCs w:val="0"/>
                <w:color w:val="000000"/>
                <w:sz w:val="22"/>
                <w:szCs w:val="22"/>
                <w:lang w:val="en-IN"/>
              </w:rPr>
            </w:pPr>
            <w:r>
              <w:rPr>
                <w:rFonts w:ascii="Times New Roman" w:hAnsi="Times New Roman"/>
                <w:b/>
                <w:bCs/>
                <w:iCs w:val="0"/>
                <w:color w:val="000000"/>
                <w:sz w:val="22"/>
                <w:szCs w:val="22"/>
                <w:lang w:val="en-IN"/>
              </w:rPr>
              <w:t>Header (Encrypted and stored) This data will be machine readable and not viewed on the screen</w:t>
            </w:r>
          </w:p>
        </w:tc>
      </w:tr>
      <w:tr w:rsidR="005808B8" w14:paraId="4DD34597" w14:textId="77777777" w:rsidTr="005808B8">
        <w:trPr>
          <w:trHeight w:val="157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68AFFD6"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Unique Health Identification Number (UHID)</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D8577CE" w14:textId="77777777" w:rsidR="005808B8" w:rsidRDefault="005808B8">
            <w:pPr>
              <w:spacing w:line="256" w:lineRule="auto"/>
              <w:rPr>
                <w:rFonts w:ascii="Times New Roman" w:hAnsi="Times New Roman"/>
                <w:iCs w:val="0"/>
                <w:color w:val="000000"/>
                <w:sz w:val="22"/>
                <w:szCs w:val="22"/>
                <w:lang w:val="en-IN"/>
              </w:rPr>
            </w:pPr>
            <w:proofErr w:type="spellStart"/>
            <w:r>
              <w:rPr>
                <w:rFonts w:ascii="Times New Roman" w:hAnsi="Times New Roman"/>
                <w:iCs w:val="0"/>
                <w:color w:val="000000"/>
                <w:sz w:val="22"/>
                <w:szCs w:val="22"/>
                <w:lang w:val="en-IN"/>
              </w:rPr>
              <w:t>Patient.identifier</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451E31D" w14:textId="77777777" w:rsidR="005808B8" w:rsidRDefault="005808B8">
            <w:pPr>
              <w:spacing w:line="256" w:lineRule="auto"/>
              <w:jc w:val="center"/>
              <w:rPr>
                <w:rFonts w:ascii="Times New Roman" w:hAnsi="Times New Roman"/>
                <w:iCs w:val="0"/>
                <w:color w:val="000000"/>
                <w:sz w:val="22"/>
                <w:szCs w:val="22"/>
                <w:lang w:val="en-IN"/>
              </w:rPr>
            </w:pPr>
            <w:r>
              <w:rPr>
                <w:rFonts w:ascii="Times New Roman" w:hAnsi="Times New Roman"/>
                <w:iCs w:val="0"/>
                <w:color w:val="000000"/>
                <w:sz w:val="22"/>
                <w:szCs w:val="22"/>
                <w:lang w:val="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482C219" w14:textId="77777777" w:rsidR="005808B8" w:rsidRDefault="005808B8">
            <w:pPr>
              <w:spacing w:line="256" w:lineRule="auto"/>
              <w:jc w:val="center"/>
              <w:rPr>
                <w:rFonts w:ascii="Times New Roman" w:hAnsi="Times New Roman"/>
                <w:iCs w:val="0"/>
                <w:color w:val="000000"/>
                <w:sz w:val="22"/>
                <w:szCs w:val="22"/>
                <w:lang w:val="en-IN"/>
              </w:rPr>
            </w:pPr>
            <w:r>
              <w:rPr>
                <w:rFonts w:ascii="Times New Roman" w:hAnsi="Times New Roman"/>
                <w:iCs w:val="0"/>
                <w:color w:val="000000"/>
                <w:sz w:val="22"/>
                <w:szCs w:val="22"/>
                <w:lang w:val="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75D2EE0"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CDBE92C"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12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B8CED63" w14:textId="77777777" w:rsidR="005808B8" w:rsidRDefault="005808B8">
            <w:pPr>
              <w:rPr>
                <w:rFonts w:ascii="Times New Roman" w:hAnsi="Times New Roman"/>
                <w:iCs w:val="0"/>
                <w:sz w:val="22"/>
                <w:szCs w:val="22"/>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87BD5D8" w14:textId="77777777" w:rsidR="005808B8" w:rsidRDefault="005808B8">
            <w:pPr>
              <w:spacing w:line="256" w:lineRule="auto"/>
              <w:jc w:val="center"/>
              <w:rPr>
                <w:rFonts w:ascii="Times New Roman" w:hAnsi="Times New Roman"/>
                <w:iCs w:val="0"/>
                <w:color w:val="000000"/>
                <w:sz w:val="22"/>
                <w:szCs w:val="22"/>
                <w:lang w:val="en-IN"/>
              </w:rPr>
            </w:pPr>
            <w:r>
              <w:rPr>
                <w:rFonts w:ascii="Times New Roman" w:hAnsi="Times New Roman"/>
                <w:iCs w:val="0"/>
                <w:color w:val="000000"/>
                <w:sz w:val="22"/>
                <w:szCs w:val="22"/>
                <w:lang w:val="en-IN"/>
              </w:rPr>
              <w:t>G01.01</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1C78202"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This will be generated once MOHFW builds the mater patient index for the country, as per NDHB we have to keep a place holder for the same. States can also build the state lever patient or citizen registry and can use that ID here and later can roll up to the central.</w:t>
            </w:r>
          </w:p>
        </w:tc>
      </w:tr>
      <w:tr w:rsidR="005808B8" w14:paraId="49E25F19" w14:textId="77777777" w:rsidTr="005808B8">
        <w:trPr>
          <w:trHeight w:val="300"/>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3D219AE8"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 xml:space="preserve">Alternate Unique Identification </w:t>
            </w:r>
            <w:r>
              <w:rPr>
                <w:rFonts w:ascii="Times New Roman" w:hAnsi="Times New Roman"/>
                <w:iCs w:val="0"/>
                <w:color w:val="000000"/>
                <w:sz w:val="22"/>
                <w:szCs w:val="22"/>
                <w:lang w:val="en-IN"/>
              </w:rPr>
              <w:lastRenderedPageBreak/>
              <w:t>Number (UID) Type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D408315" w14:textId="77777777" w:rsidR="005808B8" w:rsidRDefault="005808B8">
            <w:pPr>
              <w:spacing w:line="256" w:lineRule="auto"/>
              <w:rPr>
                <w:rFonts w:ascii="Times New Roman" w:hAnsi="Times New Roman"/>
                <w:iCs w:val="0"/>
                <w:color w:val="000000"/>
                <w:sz w:val="22"/>
                <w:szCs w:val="22"/>
                <w:lang w:val="en-IN"/>
              </w:rPr>
            </w:pPr>
            <w:proofErr w:type="spellStart"/>
            <w:r>
              <w:rPr>
                <w:rFonts w:ascii="Times New Roman" w:hAnsi="Times New Roman"/>
                <w:iCs w:val="0"/>
                <w:color w:val="000000"/>
                <w:sz w:val="22"/>
                <w:szCs w:val="22"/>
                <w:lang w:val="en-IN"/>
              </w:rPr>
              <w:lastRenderedPageBreak/>
              <w:t>Patient.identifier</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EF19D70" w14:textId="77777777" w:rsidR="005808B8" w:rsidRDefault="005808B8">
            <w:pPr>
              <w:spacing w:line="256" w:lineRule="auto"/>
              <w:jc w:val="right"/>
              <w:rPr>
                <w:rFonts w:ascii="Times New Roman" w:hAnsi="Times New Roman"/>
                <w:iCs w:val="0"/>
                <w:color w:val="000000"/>
                <w:sz w:val="22"/>
                <w:szCs w:val="22"/>
                <w:lang w:val="en-IN"/>
              </w:rPr>
            </w:pPr>
            <w:r>
              <w:rPr>
                <w:rFonts w:ascii="Times New Roman" w:hAnsi="Times New Roman"/>
                <w:iCs w:val="0"/>
                <w:color w:val="000000"/>
                <w:sz w:val="22"/>
                <w:szCs w:val="22"/>
                <w:lang w:val="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6319F3D" w14:textId="77777777" w:rsidR="005808B8" w:rsidRDefault="005808B8">
            <w:pPr>
              <w:spacing w:line="256" w:lineRule="auto"/>
              <w:jc w:val="center"/>
              <w:rPr>
                <w:rFonts w:ascii="Times New Roman" w:hAnsi="Times New Roman"/>
                <w:iCs w:val="0"/>
                <w:color w:val="000000"/>
                <w:sz w:val="22"/>
                <w:szCs w:val="22"/>
                <w:lang w:val="en-IN"/>
              </w:rPr>
            </w:pPr>
            <w:r>
              <w:rPr>
                <w:rFonts w:ascii="Times New Roman" w:hAnsi="Times New Roman"/>
                <w:iCs w:val="0"/>
                <w:color w:val="000000"/>
                <w:sz w:val="22"/>
                <w:szCs w:val="22"/>
                <w:lang w:val="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8B6C0ED"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6140ECE"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12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6A88ABFB"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CD05.007</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183AB066"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05.002.0001</w:t>
            </w:r>
          </w:p>
        </w:tc>
        <w:tc>
          <w:tcPr>
            <w:tcW w:w="1529" w:type="dxa"/>
            <w:vMerge w:val="restart"/>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E8E0855"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 xml:space="preserve">Till the time the UHID is unavailable, </w:t>
            </w:r>
            <w:r>
              <w:rPr>
                <w:rFonts w:ascii="Times New Roman" w:hAnsi="Times New Roman"/>
                <w:iCs w:val="0"/>
                <w:color w:val="000000"/>
                <w:sz w:val="22"/>
                <w:szCs w:val="22"/>
                <w:lang w:val="en-IN"/>
              </w:rPr>
              <w:lastRenderedPageBreak/>
              <w:t>patient alternate id can used in place of a unique identifier. For a hospital setting it can be the patient's AADHAR number. and for those enrolled in vertical programs, the IDs allotted to each patient under that program can be utilized for example, NIKSHAY ID.</w:t>
            </w:r>
          </w:p>
        </w:tc>
      </w:tr>
      <w:tr w:rsidR="005808B8" w14:paraId="459993E5" w14:textId="77777777" w:rsidTr="005808B8">
        <w:trPr>
          <w:trHeight w:val="300"/>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0C672118"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lastRenderedPageBreak/>
              <w:t>Alternate Unique Identification Number (UID) Type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B6D557B" w14:textId="77777777" w:rsidR="005808B8" w:rsidRDefault="005808B8">
            <w:pPr>
              <w:spacing w:line="256" w:lineRule="auto"/>
              <w:rPr>
                <w:rFonts w:ascii="Times New Roman" w:hAnsi="Times New Roman"/>
                <w:iCs w:val="0"/>
                <w:color w:val="000000"/>
                <w:sz w:val="22"/>
                <w:szCs w:val="22"/>
                <w:lang w:val="en-IN"/>
              </w:rPr>
            </w:pPr>
            <w:proofErr w:type="spellStart"/>
            <w:r>
              <w:rPr>
                <w:rFonts w:ascii="Times New Roman" w:hAnsi="Times New Roman"/>
                <w:iCs w:val="0"/>
                <w:color w:val="000000"/>
                <w:sz w:val="22"/>
                <w:szCs w:val="22"/>
                <w:lang w:val="en-IN"/>
              </w:rPr>
              <w:t>Patient.identifier</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C753FA0" w14:textId="77777777" w:rsidR="005808B8" w:rsidRDefault="005808B8">
            <w:pPr>
              <w:spacing w:line="256" w:lineRule="auto"/>
              <w:jc w:val="right"/>
              <w:rPr>
                <w:rFonts w:ascii="Times New Roman" w:hAnsi="Times New Roman"/>
                <w:iCs w:val="0"/>
                <w:color w:val="000000"/>
                <w:sz w:val="22"/>
                <w:szCs w:val="22"/>
                <w:lang w:val="en-IN"/>
              </w:rPr>
            </w:pPr>
            <w:r>
              <w:rPr>
                <w:rFonts w:ascii="Times New Roman" w:hAnsi="Times New Roman"/>
                <w:iCs w:val="0"/>
                <w:color w:val="000000"/>
                <w:sz w:val="22"/>
                <w:szCs w:val="22"/>
                <w:lang w:val="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916C55A" w14:textId="77777777" w:rsidR="005808B8" w:rsidRDefault="005808B8">
            <w:pPr>
              <w:spacing w:line="256" w:lineRule="auto"/>
              <w:jc w:val="center"/>
              <w:rPr>
                <w:rFonts w:ascii="Times New Roman" w:hAnsi="Times New Roman"/>
                <w:iCs w:val="0"/>
                <w:color w:val="000000"/>
                <w:sz w:val="22"/>
                <w:szCs w:val="22"/>
                <w:lang w:val="en-IN"/>
              </w:rPr>
            </w:pPr>
            <w:r>
              <w:rPr>
                <w:rFonts w:ascii="Times New Roman" w:hAnsi="Times New Roman"/>
                <w:iCs w:val="0"/>
                <w:color w:val="000000"/>
                <w:sz w:val="22"/>
                <w:szCs w:val="22"/>
                <w:lang w:val="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199DDA93"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7D6FAD0" w14:textId="77777777" w:rsidR="005808B8" w:rsidRDefault="005808B8">
            <w:pPr>
              <w:rPr>
                <w:rFonts w:ascii="Times New Roman" w:hAnsi="Times New Roman"/>
                <w:iCs w:val="0"/>
                <w:sz w:val="22"/>
                <w:szCs w:val="22"/>
                <w:lang w:val="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D60ED5A" w14:textId="77777777" w:rsidR="005808B8" w:rsidRDefault="005808B8">
            <w:pPr>
              <w:spacing w:line="256" w:lineRule="auto"/>
              <w:rPr>
                <w:rFonts w:asciiTheme="minorHAnsi" w:eastAsiaTheme="minorHAnsi" w:hAnsiTheme="minorHAnsi" w:cstheme="minorBidi"/>
                <w:iCs w:val="0"/>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3A7E9633"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05.002.0002</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2554E9C9" w14:textId="77777777" w:rsidR="005808B8" w:rsidRDefault="005808B8">
            <w:pPr>
              <w:spacing w:line="256" w:lineRule="auto"/>
              <w:rPr>
                <w:rFonts w:ascii="Times New Roman" w:hAnsi="Times New Roman"/>
                <w:iCs w:val="0"/>
                <w:color w:val="000000"/>
                <w:sz w:val="22"/>
                <w:szCs w:val="22"/>
                <w:lang w:val="en-IN"/>
              </w:rPr>
            </w:pPr>
          </w:p>
        </w:tc>
      </w:tr>
      <w:tr w:rsidR="005808B8" w14:paraId="6B3C2611" w14:textId="77777777" w:rsidTr="005808B8">
        <w:trPr>
          <w:trHeight w:val="300"/>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FCB83CC"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Facility Global Unique Identifier (GUID)</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2D8BE727" w14:textId="77777777" w:rsidR="005808B8" w:rsidRDefault="005808B8">
            <w:pPr>
              <w:spacing w:line="256" w:lineRule="auto"/>
              <w:rPr>
                <w:rFonts w:ascii="Times New Roman" w:hAnsi="Times New Roman"/>
                <w:iCs w:val="0"/>
                <w:sz w:val="22"/>
                <w:szCs w:val="22"/>
                <w:lang w:val="en-IN"/>
              </w:rPr>
            </w:pPr>
            <w:proofErr w:type="spellStart"/>
            <w:r>
              <w:rPr>
                <w:rFonts w:ascii="Times New Roman" w:hAnsi="Times New Roman"/>
                <w:iCs w:val="0"/>
                <w:sz w:val="22"/>
                <w:szCs w:val="22"/>
                <w:lang w:val="en-IN"/>
              </w:rPr>
              <w:t>Patient.managingOrganization</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B2F85ED" w14:textId="77777777" w:rsidR="005808B8" w:rsidRDefault="005808B8">
            <w:pPr>
              <w:spacing w:line="256" w:lineRule="auto"/>
              <w:jc w:val="right"/>
              <w:rPr>
                <w:rFonts w:ascii="Times New Roman" w:hAnsi="Times New Roman"/>
                <w:iCs w:val="0"/>
                <w:color w:val="000000"/>
                <w:sz w:val="22"/>
                <w:szCs w:val="22"/>
                <w:lang w:val="en-IN"/>
              </w:rPr>
            </w:pPr>
            <w:r>
              <w:rPr>
                <w:rFonts w:ascii="Times New Roman" w:hAnsi="Times New Roman"/>
                <w:iCs w:val="0"/>
                <w:color w:val="000000"/>
                <w:sz w:val="22"/>
                <w:szCs w:val="22"/>
                <w:lang w:val="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931CF3C" w14:textId="77777777" w:rsidR="005808B8" w:rsidRDefault="005808B8">
            <w:pPr>
              <w:spacing w:line="256" w:lineRule="auto"/>
              <w:jc w:val="center"/>
              <w:rPr>
                <w:rFonts w:ascii="Times New Roman" w:hAnsi="Times New Roman"/>
                <w:iCs w:val="0"/>
                <w:color w:val="000000"/>
                <w:sz w:val="22"/>
                <w:szCs w:val="22"/>
                <w:lang w:val="en-IN"/>
              </w:rPr>
            </w:pPr>
            <w:r>
              <w:rPr>
                <w:rFonts w:ascii="Times New Roman" w:hAnsi="Times New Roman"/>
                <w:iCs w:val="0"/>
                <w:color w:val="000000"/>
                <w:sz w:val="22"/>
                <w:szCs w:val="22"/>
                <w:lang w:val="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6E7E746"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Bits</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9A01DEE"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16</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EA90175"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CD05.001</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4A9E914"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05.008.0025</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55F7C9A"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Custodian of patient record or the object</w:t>
            </w:r>
            <w:r>
              <w:rPr>
                <w:rFonts w:ascii="Times New Roman" w:hAnsi="Times New Roman"/>
                <w:iCs w:val="0"/>
                <w:color w:val="000000"/>
                <w:sz w:val="22"/>
                <w:szCs w:val="22"/>
                <w:lang w:val="en-IN"/>
              </w:rPr>
              <w:br/>
            </w:r>
            <w:r>
              <w:rPr>
                <w:rFonts w:ascii="Times New Roman" w:hAnsi="Times New Roman"/>
                <w:iCs w:val="0"/>
                <w:color w:val="000000"/>
                <w:sz w:val="22"/>
                <w:szCs w:val="22"/>
                <w:lang w:val="en-IN"/>
              </w:rPr>
              <w:br/>
              <w:t xml:space="preserve">Government is working on creating a National Facility Registry for all the healthcare facilities (Public and </w:t>
            </w:r>
            <w:r>
              <w:rPr>
                <w:rFonts w:ascii="Times New Roman" w:hAnsi="Times New Roman"/>
                <w:iCs w:val="0"/>
                <w:color w:val="000000"/>
                <w:sz w:val="22"/>
                <w:szCs w:val="22"/>
                <w:lang w:val="en-IN"/>
              </w:rPr>
              <w:lastRenderedPageBreak/>
              <w:t xml:space="preserve">Private) and will generate unique facility IDs for each. This ID will come through that registry. For now states can use their own facility ID if they have at state level that identifies each facility uniquely in the state. (Required to be used for PMJAY </w:t>
            </w:r>
          </w:p>
        </w:tc>
      </w:tr>
      <w:tr w:rsidR="005808B8" w14:paraId="6F5D2F94" w14:textId="77777777" w:rsidTr="005808B8">
        <w:trPr>
          <w:trHeight w:val="300"/>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D8D3968"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lastRenderedPageBreak/>
              <w:t>Unique Individual Health Care Provider Number</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2DE045E4" w14:textId="77777777" w:rsidR="005808B8" w:rsidRDefault="005808B8">
            <w:pPr>
              <w:spacing w:line="256" w:lineRule="auto"/>
              <w:rPr>
                <w:rFonts w:ascii="Times New Roman" w:hAnsi="Times New Roman"/>
                <w:iCs w:val="0"/>
                <w:sz w:val="22"/>
                <w:szCs w:val="22"/>
                <w:lang w:val="en-IN"/>
              </w:rPr>
            </w:pPr>
            <w:proofErr w:type="spellStart"/>
            <w:r>
              <w:rPr>
                <w:rFonts w:ascii="Times New Roman" w:hAnsi="Times New Roman"/>
                <w:iCs w:val="0"/>
                <w:sz w:val="22"/>
                <w:szCs w:val="22"/>
                <w:lang w:val="en-IN"/>
              </w:rPr>
              <w:t>Practitioner.identifier</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FE60017" w14:textId="77777777" w:rsidR="005808B8" w:rsidRDefault="005808B8">
            <w:pPr>
              <w:spacing w:line="256" w:lineRule="auto"/>
              <w:jc w:val="right"/>
              <w:rPr>
                <w:rFonts w:ascii="Times New Roman" w:hAnsi="Times New Roman"/>
                <w:iCs w:val="0"/>
                <w:color w:val="000000"/>
                <w:sz w:val="22"/>
                <w:szCs w:val="22"/>
                <w:lang w:val="en-IN"/>
              </w:rPr>
            </w:pPr>
            <w:r>
              <w:rPr>
                <w:rFonts w:ascii="Times New Roman" w:hAnsi="Times New Roman"/>
                <w:iCs w:val="0"/>
                <w:color w:val="000000"/>
                <w:sz w:val="22"/>
                <w:szCs w:val="22"/>
                <w:lang w:val="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59E380B" w14:textId="77777777" w:rsidR="005808B8" w:rsidRDefault="005808B8">
            <w:pPr>
              <w:spacing w:line="256" w:lineRule="auto"/>
              <w:jc w:val="center"/>
              <w:rPr>
                <w:rFonts w:ascii="Times New Roman" w:hAnsi="Times New Roman"/>
                <w:iCs w:val="0"/>
                <w:color w:val="000000"/>
                <w:sz w:val="22"/>
                <w:szCs w:val="22"/>
                <w:lang w:val="en-IN"/>
              </w:rPr>
            </w:pPr>
            <w:r>
              <w:rPr>
                <w:rFonts w:ascii="Times New Roman" w:hAnsi="Times New Roman"/>
                <w:iCs w:val="0"/>
                <w:color w:val="000000"/>
                <w:sz w:val="22"/>
                <w:szCs w:val="22"/>
                <w:lang w:val="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1D8AEA0"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0B0058C"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18</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BD18208"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CD05.008</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F765342"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05.005.0001</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964E976"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 xml:space="preserve">Similarly, as per NDHB each healthcare provider like doctor, nurse etc will have a unique identifier that will be maintained Nationally in the provider registry. A placeholder for the same is </w:t>
            </w:r>
            <w:r>
              <w:rPr>
                <w:rFonts w:ascii="Times New Roman" w:hAnsi="Times New Roman"/>
                <w:iCs w:val="0"/>
                <w:sz w:val="22"/>
                <w:szCs w:val="22"/>
                <w:lang w:val="en-IN"/>
              </w:rPr>
              <w:lastRenderedPageBreak/>
              <w:t>required, till then medical council number or registration number of the doctor can be used here</w:t>
            </w:r>
          </w:p>
        </w:tc>
      </w:tr>
      <w:tr w:rsidR="005808B8" w14:paraId="688C4089" w14:textId="77777777" w:rsidTr="005808B8">
        <w:trPr>
          <w:trHeight w:val="1500"/>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4F72731"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lastRenderedPageBreak/>
              <w:t>Clinical Document Type Code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78A76853" w14:textId="77777777" w:rsidR="005808B8" w:rsidRDefault="005808B8">
            <w:pPr>
              <w:spacing w:line="256" w:lineRule="auto"/>
              <w:rPr>
                <w:rFonts w:ascii="Times New Roman" w:hAnsi="Times New Roman"/>
                <w:iCs w:val="0"/>
                <w:sz w:val="22"/>
                <w:szCs w:val="22"/>
                <w:lang w:val="en-IN"/>
              </w:rPr>
            </w:pPr>
            <w:proofErr w:type="spellStart"/>
            <w:r>
              <w:rPr>
                <w:rFonts w:ascii="Times New Roman" w:hAnsi="Times New Roman"/>
                <w:iCs w:val="0"/>
                <w:sz w:val="22"/>
                <w:szCs w:val="22"/>
                <w:lang w:val="en-IN"/>
              </w:rPr>
              <w:t>Composition.type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95A3D13" w14:textId="77777777" w:rsidR="005808B8" w:rsidRDefault="005808B8">
            <w:pPr>
              <w:spacing w:line="256" w:lineRule="auto"/>
              <w:jc w:val="right"/>
              <w:rPr>
                <w:rFonts w:ascii="Times New Roman" w:hAnsi="Times New Roman"/>
                <w:iCs w:val="0"/>
                <w:sz w:val="22"/>
                <w:szCs w:val="22"/>
                <w:lang w:val="en-IN"/>
              </w:rPr>
            </w:pPr>
            <w:r>
              <w:rPr>
                <w:rFonts w:ascii="Times New Roman" w:hAnsi="Times New Roman"/>
                <w:iCs w:val="0"/>
                <w:sz w:val="22"/>
                <w:szCs w:val="22"/>
                <w:lang w:val="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5E5E4BC"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F84CA2C"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44CFDEF"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8B68EB8"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CD05.046</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E8DFAF7"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05.019.0006</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7E1B291"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 xml:space="preserve">These will be backend values that will help to track all the clinical documents that will be generated by any application. </w:t>
            </w:r>
          </w:p>
        </w:tc>
      </w:tr>
      <w:tr w:rsidR="005808B8" w14:paraId="0EA26D1E" w14:textId="77777777" w:rsidTr="005808B8">
        <w:trPr>
          <w:trHeight w:val="300"/>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794BC22"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Document ID</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50024190" w14:textId="77777777" w:rsidR="005808B8" w:rsidRDefault="005808B8">
            <w:pPr>
              <w:spacing w:line="256" w:lineRule="auto"/>
              <w:rPr>
                <w:rFonts w:ascii="Times New Roman" w:hAnsi="Times New Roman"/>
                <w:iCs w:val="0"/>
                <w:sz w:val="22"/>
                <w:szCs w:val="22"/>
                <w:lang w:val="en-IN"/>
              </w:rPr>
            </w:pPr>
            <w:proofErr w:type="spellStart"/>
            <w:r>
              <w:rPr>
                <w:rFonts w:ascii="Times New Roman" w:hAnsi="Times New Roman"/>
                <w:iCs w:val="0"/>
                <w:sz w:val="22"/>
                <w:szCs w:val="22"/>
                <w:lang w:val="en-IN"/>
              </w:rPr>
              <w:t>Composition.identifier</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19A09A8" w14:textId="77777777" w:rsidR="005808B8" w:rsidRDefault="005808B8">
            <w:pPr>
              <w:spacing w:line="256" w:lineRule="auto"/>
              <w:jc w:val="right"/>
              <w:rPr>
                <w:rFonts w:ascii="Times New Roman" w:hAnsi="Times New Roman"/>
                <w:iCs w:val="0"/>
                <w:color w:val="000000"/>
                <w:sz w:val="22"/>
                <w:szCs w:val="22"/>
                <w:lang w:val="en-IN"/>
              </w:rPr>
            </w:pPr>
            <w:r>
              <w:rPr>
                <w:rFonts w:ascii="Times New Roman" w:hAnsi="Times New Roman"/>
                <w:iCs w:val="0"/>
                <w:color w:val="000000"/>
                <w:sz w:val="22"/>
                <w:szCs w:val="22"/>
                <w:lang w:val="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D712B6E"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99BD3AF"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A14B2CE"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50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71C8346" w14:textId="77777777" w:rsidR="005808B8" w:rsidRDefault="005808B8">
            <w:pPr>
              <w:rPr>
                <w:rFonts w:ascii="Times New Roman" w:hAnsi="Times New Roman"/>
                <w:iCs w:val="0"/>
                <w:sz w:val="22"/>
                <w:szCs w:val="22"/>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BE4C069" w14:textId="77777777" w:rsidR="005808B8" w:rsidRDefault="005808B8">
            <w:pPr>
              <w:spacing w:line="256" w:lineRule="auto"/>
              <w:jc w:val="center"/>
              <w:rPr>
                <w:rFonts w:ascii="Times New Roman" w:hAnsi="Times New Roman"/>
                <w:iCs w:val="0"/>
                <w:color w:val="000000"/>
                <w:sz w:val="22"/>
                <w:szCs w:val="22"/>
                <w:lang w:val="en-IN"/>
              </w:rPr>
            </w:pPr>
            <w:r>
              <w:rPr>
                <w:rFonts w:ascii="Times New Roman" w:hAnsi="Times New Roman"/>
                <w:iCs w:val="0"/>
                <w:color w:val="000000"/>
                <w:sz w:val="22"/>
                <w:szCs w:val="22"/>
                <w:lang w:val="en-IN"/>
              </w:rPr>
              <w:t>05.001.0023</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1B66DE3"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This most of the application generates and store in their audit trail can just map with the MDDS code</w:t>
            </w:r>
          </w:p>
        </w:tc>
      </w:tr>
      <w:tr w:rsidR="005808B8" w14:paraId="5990DADD" w14:textId="77777777" w:rsidTr="005808B8">
        <w:trPr>
          <w:trHeight w:val="300"/>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840CE9A"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Episode ID</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39428DFD" w14:textId="77777777" w:rsidR="005808B8" w:rsidRDefault="005808B8">
            <w:pPr>
              <w:spacing w:line="256" w:lineRule="auto"/>
              <w:rPr>
                <w:rFonts w:ascii="Times New Roman" w:hAnsi="Times New Roman"/>
                <w:iCs w:val="0"/>
                <w:sz w:val="22"/>
                <w:szCs w:val="22"/>
                <w:lang w:val="en-IN"/>
              </w:rPr>
            </w:pPr>
            <w:proofErr w:type="spellStart"/>
            <w:r>
              <w:rPr>
                <w:rFonts w:ascii="Times New Roman" w:hAnsi="Times New Roman"/>
                <w:iCs w:val="0"/>
                <w:sz w:val="22"/>
                <w:szCs w:val="22"/>
                <w:lang w:val="en-IN"/>
              </w:rPr>
              <w:t>EpisodeOfCare.identifier</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94DE48C" w14:textId="77777777" w:rsidR="005808B8" w:rsidRDefault="005808B8">
            <w:pPr>
              <w:spacing w:line="256" w:lineRule="auto"/>
              <w:jc w:val="right"/>
              <w:rPr>
                <w:rFonts w:ascii="Times New Roman" w:hAnsi="Times New Roman"/>
                <w:iCs w:val="0"/>
                <w:color w:val="000000"/>
                <w:sz w:val="22"/>
                <w:szCs w:val="22"/>
                <w:lang w:val="en-IN"/>
              </w:rPr>
            </w:pPr>
            <w:r>
              <w:rPr>
                <w:rFonts w:ascii="Times New Roman" w:hAnsi="Times New Roman"/>
                <w:iCs w:val="0"/>
                <w:color w:val="000000"/>
                <w:sz w:val="22"/>
                <w:szCs w:val="22"/>
                <w:lang w:val="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C45AD32"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81224F1"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B1FF9DB"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50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4C12B42" w14:textId="77777777" w:rsidR="005808B8" w:rsidRDefault="005808B8">
            <w:pPr>
              <w:rPr>
                <w:rFonts w:ascii="Times New Roman" w:hAnsi="Times New Roman"/>
                <w:iCs w:val="0"/>
                <w:color w:val="000000"/>
                <w:sz w:val="22"/>
                <w:szCs w:val="22"/>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1A587FA" w14:textId="77777777" w:rsidR="005808B8" w:rsidRDefault="005808B8">
            <w:pPr>
              <w:spacing w:line="256" w:lineRule="auto"/>
              <w:jc w:val="center"/>
              <w:rPr>
                <w:rFonts w:ascii="Times New Roman" w:hAnsi="Times New Roman"/>
                <w:iCs w:val="0"/>
                <w:color w:val="000000"/>
                <w:sz w:val="22"/>
                <w:szCs w:val="22"/>
                <w:lang w:val="en-IN"/>
              </w:rPr>
            </w:pPr>
            <w:r>
              <w:rPr>
                <w:rFonts w:ascii="Times New Roman" w:hAnsi="Times New Roman"/>
                <w:iCs w:val="0"/>
                <w:color w:val="000000"/>
                <w:sz w:val="22"/>
                <w:szCs w:val="22"/>
                <w:lang w:val="en-IN"/>
              </w:rPr>
              <w:t>05.009.0001</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65E452F"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Automatically generated by the system and NSF card should store this information for the encounter info they store</w:t>
            </w:r>
          </w:p>
        </w:tc>
      </w:tr>
      <w:tr w:rsidR="005808B8" w14:paraId="340CC299" w14:textId="77777777" w:rsidTr="005808B8">
        <w:trPr>
          <w:trHeight w:val="300"/>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529325E"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lastRenderedPageBreak/>
              <w:t>Episode Type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387E1112" w14:textId="77777777" w:rsidR="005808B8" w:rsidRDefault="005808B8">
            <w:pPr>
              <w:spacing w:line="256" w:lineRule="auto"/>
              <w:rPr>
                <w:rFonts w:ascii="Times New Roman" w:hAnsi="Times New Roman"/>
                <w:iCs w:val="0"/>
                <w:sz w:val="22"/>
                <w:szCs w:val="22"/>
                <w:lang w:val="en-IN"/>
              </w:rPr>
            </w:pPr>
            <w:proofErr w:type="spellStart"/>
            <w:r>
              <w:rPr>
                <w:rFonts w:ascii="Times New Roman" w:hAnsi="Times New Roman"/>
                <w:iCs w:val="0"/>
                <w:sz w:val="22"/>
                <w:szCs w:val="22"/>
                <w:lang w:val="en-IN"/>
              </w:rPr>
              <w:t>EpisodeOfCare.type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761BFF8" w14:textId="77777777" w:rsidR="005808B8" w:rsidRDefault="005808B8">
            <w:pPr>
              <w:spacing w:line="256" w:lineRule="auto"/>
              <w:jc w:val="right"/>
              <w:rPr>
                <w:rFonts w:ascii="Times New Roman" w:hAnsi="Times New Roman"/>
                <w:iCs w:val="0"/>
                <w:color w:val="000000"/>
                <w:sz w:val="22"/>
                <w:szCs w:val="22"/>
                <w:lang w:val="en-IN"/>
              </w:rPr>
            </w:pPr>
            <w:r>
              <w:rPr>
                <w:rFonts w:ascii="Times New Roman" w:hAnsi="Times New Roman"/>
                <w:iCs w:val="0"/>
                <w:color w:val="000000"/>
                <w:sz w:val="22"/>
                <w:szCs w:val="22"/>
                <w:lang w:val="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C0E8487"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3FF1D6A"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D183456"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1</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49CB65D"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1 - New 2 - Ongoing 3 - Active 4 - Inactive</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B0CCF93" w14:textId="77777777" w:rsidR="005808B8" w:rsidRDefault="005808B8">
            <w:pPr>
              <w:spacing w:line="256" w:lineRule="auto"/>
              <w:jc w:val="center"/>
              <w:rPr>
                <w:rFonts w:ascii="Times New Roman" w:hAnsi="Times New Roman"/>
                <w:iCs w:val="0"/>
                <w:color w:val="000000"/>
                <w:sz w:val="22"/>
                <w:szCs w:val="22"/>
                <w:lang w:val="en-IN"/>
              </w:rPr>
            </w:pPr>
            <w:r>
              <w:rPr>
                <w:rFonts w:ascii="Times New Roman" w:hAnsi="Times New Roman"/>
                <w:iCs w:val="0"/>
                <w:color w:val="000000"/>
                <w:sz w:val="22"/>
                <w:szCs w:val="22"/>
                <w:lang w:val="en-IN"/>
              </w:rPr>
              <w:t>05.009.0002</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5840050" w14:textId="77777777" w:rsidR="005808B8" w:rsidRDefault="005808B8">
            <w:pPr>
              <w:rPr>
                <w:rFonts w:ascii="Times New Roman" w:hAnsi="Times New Roman"/>
                <w:iCs w:val="0"/>
                <w:color w:val="000000"/>
                <w:sz w:val="22"/>
                <w:szCs w:val="22"/>
                <w:lang w:val="en-IN"/>
              </w:rPr>
            </w:pPr>
          </w:p>
        </w:tc>
      </w:tr>
      <w:tr w:rsidR="005808B8" w14:paraId="20B17BEC" w14:textId="77777777" w:rsidTr="005808B8">
        <w:trPr>
          <w:trHeight w:val="154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89230A3"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Episode Status</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B60BAE0" w14:textId="77777777" w:rsidR="005808B8" w:rsidRDefault="005808B8">
            <w:pPr>
              <w:spacing w:line="256" w:lineRule="auto"/>
              <w:rPr>
                <w:rFonts w:ascii="Times New Roman" w:hAnsi="Times New Roman"/>
                <w:iCs w:val="0"/>
                <w:color w:val="000000"/>
                <w:sz w:val="22"/>
                <w:szCs w:val="22"/>
                <w:lang w:val="en-IN"/>
              </w:rPr>
            </w:pPr>
            <w:proofErr w:type="spellStart"/>
            <w:r>
              <w:rPr>
                <w:rFonts w:ascii="Times New Roman" w:hAnsi="Times New Roman"/>
                <w:iCs w:val="0"/>
                <w:color w:val="000000"/>
                <w:sz w:val="22"/>
                <w:szCs w:val="22"/>
                <w:lang w:val="en-IN"/>
              </w:rPr>
              <w:t>EpisodeOfCare.status</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8EDFF29" w14:textId="77777777" w:rsidR="005808B8" w:rsidRDefault="005808B8">
            <w:pPr>
              <w:spacing w:line="256" w:lineRule="auto"/>
              <w:jc w:val="right"/>
              <w:rPr>
                <w:rFonts w:ascii="Times New Roman" w:hAnsi="Times New Roman"/>
                <w:iCs w:val="0"/>
                <w:color w:val="000000"/>
                <w:sz w:val="22"/>
                <w:szCs w:val="22"/>
                <w:lang w:val="en-IN"/>
              </w:rPr>
            </w:pPr>
            <w:r>
              <w:rPr>
                <w:rFonts w:ascii="Times New Roman" w:hAnsi="Times New Roman"/>
                <w:iCs w:val="0"/>
                <w:color w:val="000000"/>
                <w:sz w:val="22"/>
                <w:szCs w:val="22"/>
                <w:lang w:val="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D62B54A"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ED1B938" w14:textId="77777777" w:rsidR="005808B8" w:rsidRDefault="005808B8">
            <w:pPr>
              <w:rPr>
                <w:rFonts w:ascii="Times New Roman" w:hAnsi="Times New Roman"/>
                <w:iCs w:val="0"/>
                <w:color w:val="000000"/>
                <w:sz w:val="22"/>
                <w:szCs w:val="22"/>
                <w:lang w:val="en-IN"/>
              </w:rPr>
            </w:pP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EBB4AF3" w14:textId="77777777" w:rsidR="005808B8" w:rsidRDefault="005808B8">
            <w:pPr>
              <w:spacing w:line="256" w:lineRule="auto"/>
              <w:rPr>
                <w:rFonts w:asciiTheme="minorHAnsi" w:eastAsiaTheme="minorHAnsi" w:hAnsiTheme="minorHAnsi" w:cstheme="minorBidi"/>
                <w:iCs w:val="0"/>
                <w:lang w:val="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2370932"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planned</w:t>
            </w:r>
            <w:r>
              <w:rPr>
                <w:rFonts w:ascii="Times New Roman" w:hAnsi="Times New Roman"/>
                <w:iCs w:val="0"/>
                <w:color w:val="000000"/>
                <w:sz w:val="22"/>
                <w:szCs w:val="22"/>
                <w:lang w:val="en-IN"/>
              </w:rPr>
              <w:br/>
              <w:t>Waitlist</w:t>
            </w:r>
            <w:r>
              <w:rPr>
                <w:rFonts w:ascii="Times New Roman" w:hAnsi="Times New Roman"/>
                <w:iCs w:val="0"/>
                <w:color w:val="000000"/>
                <w:sz w:val="22"/>
                <w:szCs w:val="22"/>
                <w:lang w:val="en-IN"/>
              </w:rPr>
              <w:br/>
              <w:t>Active</w:t>
            </w:r>
            <w:r>
              <w:rPr>
                <w:rFonts w:ascii="Times New Roman" w:hAnsi="Times New Roman"/>
                <w:iCs w:val="0"/>
                <w:color w:val="000000"/>
                <w:sz w:val="22"/>
                <w:szCs w:val="22"/>
                <w:lang w:val="en-IN"/>
              </w:rPr>
              <w:br/>
              <w:t>On hold</w:t>
            </w:r>
            <w:r>
              <w:rPr>
                <w:rFonts w:ascii="Times New Roman" w:hAnsi="Times New Roman"/>
                <w:iCs w:val="0"/>
                <w:color w:val="000000"/>
                <w:sz w:val="22"/>
                <w:szCs w:val="22"/>
                <w:lang w:val="en-IN"/>
              </w:rPr>
              <w:br/>
              <w:t>Finished</w:t>
            </w:r>
            <w:r>
              <w:rPr>
                <w:rFonts w:ascii="Times New Roman" w:hAnsi="Times New Roman"/>
                <w:iCs w:val="0"/>
                <w:color w:val="000000"/>
                <w:sz w:val="22"/>
                <w:szCs w:val="22"/>
                <w:lang w:val="en-IN"/>
              </w:rPr>
              <w:br/>
              <w:t>Cancelled</w:t>
            </w:r>
            <w:r>
              <w:rPr>
                <w:rFonts w:ascii="Times New Roman" w:hAnsi="Times New Roman"/>
                <w:iCs w:val="0"/>
                <w:color w:val="000000"/>
                <w:sz w:val="22"/>
                <w:szCs w:val="22"/>
                <w:lang w:val="en-IN"/>
              </w:rPr>
              <w:br/>
              <w:t>Entered in error</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468907D" w14:textId="77777777" w:rsidR="005808B8" w:rsidRDefault="005808B8">
            <w:pPr>
              <w:rPr>
                <w:rFonts w:ascii="Times New Roman" w:hAnsi="Times New Roman"/>
                <w:iCs w:val="0"/>
                <w:color w:val="000000"/>
                <w:sz w:val="22"/>
                <w:szCs w:val="22"/>
                <w:lang w:val="en-IN"/>
              </w:rPr>
            </w:pP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A7BF6A3" w14:textId="77777777" w:rsidR="005808B8" w:rsidRDefault="005808B8">
            <w:pPr>
              <w:spacing w:line="256" w:lineRule="auto"/>
              <w:rPr>
                <w:rFonts w:asciiTheme="minorHAnsi" w:eastAsiaTheme="minorHAnsi" w:hAnsiTheme="minorHAnsi" w:cstheme="minorBidi"/>
                <w:iCs w:val="0"/>
                <w:lang w:val="en-IN"/>
              </w:rPr>
            </w:pPr>
          </w:p>
        </w:tc>
      </w:tr>
      <w:tr w:rsidR="005808B8" w14:paraId="565E6735" w14:textId="77777777" w:rsidTr="005808B8">
        <w:trPr>
          <w:trHeight w:val="154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3EBC2C2"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Encounter Date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69B64E5" w14:textId="77777777" w:rsidR="005808B8" w:rsidRDefault="005808B8">
            <w:pPr>
              <w:spacing w:line="256" w:lineRule="auto"/>
              <w:rPr>
                <w:rFonts w:ascii="Times New Roman" w:hAnsi="Times New Roman"/>
                <w:iCs w:val="0"/>
                <w:color w:val="000000"/>
                <w:sz w:val="22"/>
                <w:szCs w:val="22"/>
                <w:lang w:val="en-IN"/>
              </w:rPr>
            </w:pPr>
            <w:proofErr w:type="spellStart"/>
            <w:r>
              <w:rPr>
                <w:rFonts w:ascii="Times New Roman" w:hAnsi="Times New Roman"/>
                <w:iCs w:val="0"/>
                <w:color w:val="000000"/>
                <w:sz w:val="22"/>
                <w:szCs w:val="22"/>
                <w:lang w:val="en-IN"/>
              </w:rPr>
              <w:t>Encounter.appointment</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27A658E" w14:textId="77777777" w:rsidR="005808B8" w:rsidRDefault="005808B8">
            <w:pPr>
              <w:spacing w:line="256" w:lineRule="auto"/>
              <w:jc w:val="right"/>
              <w:rPr>
                <w:rFonts w:ascii="Times New Roman" w:hAnsi="Times New Roman"/>
                <w:iCs w:val="0"/>
                <w:color w:val="000000"/>
                <w:sz w:val="22"/>
                <w:szCs w:val="22"/>
                <w:lang w:val="en-IN"/>
              </w:rPr>
            </w:pPr>
            <w:r>
              <w:rPr>
                <w:rFonts w:ascii="Times New Roman" w:hAnsi="Times New Roman"/>
                <w:iCs w:val="0"/>
                <w:color w:val="000000"/>
                <w:sz w:val="22"/>
                <w:szCs w:val="22"/>
                <w:lang w:val="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C96D38D"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13E8F55"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G00.01</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80D71D1" w14:textId="77777777" w:rsidR="005808B8" w:rsidRDefault="005808B8">
            <w:pPr>
              <w:rPr>
                <w:rFonts w:ascii="Times New Roman" w:hAnsi="Times New Roman"/>
                <w:iCs w:val="0"/>
                <w:sz w:val="22"/>
                <w:szCs w:val="22"/>
                <w:lang w:val="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6D432C6" w14:textId="77777777" w:rsidR="005808B8" w:rsidRDefault="005808B8">
            <w:pPr>
              <w:spacing w:line="256" w:lineRule="auto"/>
              <w:rPr>
                <w:rFonts w:asciiTheme="minorHAnsi" w:eastAsiaTheme="minorHAnsi" w:hAnsiTheme="minorHAnsi" w:cstheme="minorBidi"/>
                <w:iCs w:val="0"/>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5AC9339" w14:textId="77777777" w:rsidR="005808B8" w:rsidRDefault="005808B8">
            <w:pPr>
              <w:spacing w:line="256" w:lineRule="auto"/>
              <w:jc w:val="center"/>
              <w:rPr>
                <w:rFonts w:ascii="Times New Roman" w:hAnsi="Times New Roman"/>
                <w:iCs w:val="0"/>
                <w:color w:val="000000"/>
                <w:sz w:val="22"/>
                <w:szCs w:val="22"/>
                <w:lang w:val="en-IN"/>
              </w:rPr>
            </w:pPr>
            <w:r>
              <w:rPr>
                <w:rFonts w:ascii="Times New Roman" w:hAnsi="Times New Roman"/>
                <w:iCs w:val="0"/>
                <w:color w:val="000000"/>
                <w:sz w:val="22"/>
                <w:szCs w:val="22"/>
                <w:lang w:val="en-IN"/>
              </w:rPr>
              <w:t>05.010.0005</w:t>
            </w:r>
          </w:p>
        </w:tc>
        <w:tc>
          <w:tcPr>
            <w:tcW w:w="1529" w:type="dxa"/>
            <w:vMerge w:val="restart"/>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898BB83"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Every time a new visit is created for consultation or any other service system automatically generates this to maintain the longitudinal record of a patient</w:t>
            </w:r>
          </w:p>
        </w:tc>
      </w:tr>
      <w:tr w:rsidR="005808B8" w14:paraId="3C32C289" w14:textId="77777777" w:rsidTr="005808B8">
        <w:trPr>
          <w:trHeight w:val="300"/>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EAA3531"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Encounter ID</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2C789F1" w14:textId="77777777" w:rsidR="005808B8" w:rsidRDefault="005808B8">
            <w:pPr>
              <w:spacing w:line="256" w:lineRule="auto"/>
              <w:rPr>
                <w:rFonts w:ascii="Times New Roman" w:hAnsi="Times New Roman"/>
                <w:iCs w:val="0"/>
                <w:sz w:val="22"/>
                <w:szCs w:val="22"/>
                <w:lang w:val="en-IN"/>
              </w:rPr>
            </w:pPr>
            <w:proofErr w:type="spellStart"/>
            <w:r>
              <w:rPr>
                <w:rFonts w:ascii="Times New Roman" w:hAnsi="Times New Roman"/>
                <w:iCs w:val="0"/>
                <w:sz w:val="22"/>
                <w:szCs w:val="22"/>
                <w:lang w:val="en-IN"/>
              </w:rPr>
              <w:t>Encounter.identifier</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C03C72F" w14:textId="77777777" w:rsidR="005808B8" w:rsidRDefault="005808B8">
            <w:pPr>
              <w:spacing w:line="256" w:lineRule="auto"/>
              <w:jc w:val="right"/>
              <w:rPr>
                <w:rFonts w:ascii="Times New Roman" w:hAnsi="Times New Roman"/>
                <w:iCs w:val="0"/>
                <w:color w:val="000000"/>
                <w:sz w:val="22"/>
                <w:szCs w:val="22"/>
                <w:lang w:val="en-IN"/>
              </w:rPr>
            </w:pPr>
            <w:r>
              <w:rPr>
                <w:rFonts w:ascii="Times New Roman" w:hAnsi="Times New Roman"/>
                <w:iCs w:val="0"/>
                <w:color w:val="000000"/>
                <w:sz w:val="22"/>
                <w:szCs w:val="22"/>
                <w:lang w:val="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7FD0760"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110DBA6"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EC726C1"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18</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9267D79" w14:textId="77777777" w:rsidR="005808B8" w:rsidRDefault="005808B8">
            <w:pPr>
              <w:rPr>
                <w:rFonts w:ascii="Times New Roman" w:hAnsi="Times New Roman"/>
                <w:iCs w:val="0"/>
                <w:sz w:val="22"/>
                <w:szCs w:val="22"/>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4A8701C" w14:textId="77777777" w:rsidR="005808B8" w:rsidRDefault="005808B8">
            <w:pPr>
              <w:spacing w:line="256" w:lineRule="auto"/>
              <w:jc w:val="center"/>
              <w:rPr>
                <w:rFonts w:ascii="Times New Roman" w:hAnsi="Times New Roman"/>
                <w:iCs w:val="0"/>
                <w:color w:val="000000"/>
                <w:sz w:val="22"/>
                <w:szCs w:val="22"/>
                <w:lang w:val="en-IN"/>
              </w:rPr>
            </w:pPr>
            <w:r>
              <w:rPr>
                <w:rFonts w:ascii="Times New Roman" w:hAnsi="Times New Roman"/>
                <w:iCs w:val="0"/>
                <w:color w:val="000000"/>
                <w:sz w:val="22"/>
                <w:szCs w:val="22"/>
                <w:lang w:val="en-IN"/>
              </w:rPr>
              <w:t>05.010.0001</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3CE1C441" w14:textId="77777777" w:rsidR="005808B8" w:rsidRDefault="005808B8">
            <w:pPr>
              <w:spacing w:line="256" w:lineRule="auto"/>
              <w:rPr>
                <w:rFonts w:ascii="Times New Roman" w:hAnsi="Times New Roman"/>
                <w:iCs w:val="0"/>
                <w:sz w:val="22"/>
                <w:szCs w:val="22"/>
                <w:lang w:val="en-IN"/>
              </w:rPr>
            </w:pPr>
          </w:p>
        </w:tc>
      </w:tr>
      <w:tr w:rsidR="005808B8" w14:paraId="66BBB5F6" w14:textId="77777777" w:rsidTr="005808B8">
        <w:trPr>
          <w:trHeight w:val="300"/>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8EAADB"/>
            <w:tcMar>
              <w:top w:w="0" w:type="dxa"/>
              <w:left w:w="45" w:type="dxa"/>
              <w:bottom w:w="0" w:type="dxa"/>
              <w:right w:w="45" w:type="dxa"/>
            </w:tcMar>
            <w:hideMark/>
          </w:tcPr>
          <w:p w14:paraId="025DE235" w14:textId="77777777" w:rsidR="005808B8" w:rsidRDefault="005808B8">
            <w:pPr>
              <w:spacing w:line="256" w:lineRule="auto"/>
              <w:jc w:val="center"/>
              <w:rPr>
                <w:rFonts w:ascii="Times New Roman" w:hAnsi="Times New Roman"/>
                <w:b/>
                <w:bCs/>
                <w:iCs w:val="0"/>
                <w:color w:val="000000"/>
                <w:sz w:val="22"/>
                <w:szCs w:val="22"/>
                <w:lang w:val="en-IN"/>
              </w:rPr>
            </w:pPr>
            <w:r>
              <w:rPr>
                <w:rFonts w:ascii="Times New Roman" w:hAnsi="Times New Roman"/>
                <w:b/>
                <w:bCs/>
                <w:iCs w:val="0"/>
                <w:color w:val="000000"/>
                <w:sz w:val="22"/>
                <w:szCs w:val="22"/>
                <w:lang w:val="en-IN"/>
              </w:rPr>
              <w:t>Title To be printed</w:t>
            </w:r>
          </w:p>
        </w:tc>
      </w:tr>
      <w:tr w:rsidR="005808B8" w14:paraId="3DB1E6E6" w14:textId="77777777" w:rsidTr="005808B8">
        <w:trPr>
          <w:trHeight w:val="300"/>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A408CBD"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Unique Health Identification Number (UHID)</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9640E7F" w14:textId="77777777" w:rsidR="005808B8" w:rsidRDefault="005808B8">
            <w:pPr>
              <w:spacing w:line="256" w:lineRule="auto"/>
              <w:rPr>
                <w:rFonts w:ascii="Times New Roman" w:hAnsi="Times New Roman"/>
                <w:iCs w:val="0"/>
                <w:color w:val="000000"/>
                <w:sz w:val="22"/>
                <w:szCs w:val="22"/>
                <w:lang w:val="en-IN"/>
              </w:rPr>
            </w:pPr>
            <w:proofErr w:type="spellStart"/>
            <w:r>
              <w:rPr>
                <w:rFonts w:ascii="Times New Roman" w:hAnsi="Times New Roman"/>
                <w:iCs w:val="0"/>
                <w:color w:val="000000"/>
                <w:sz w:val="22"/>
                <w:szCs w:val="22"/>
                <w:lang w:val="en-IN"/>
              </w:rPr>
              <w:t>Patient.identifier</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E8CDDD3"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D26D0A0"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51E7665"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CB0ECAB" w14:textId="77777777" w:rsidR="005808B8" w:rsidRDefault="005808B8">
            <w:pPr>
              <w:spacing w:line="256" w:lineRule="auto"/>
              <w:jc w:val="center"/>
              <w:rPr>
                <w:rFonts w:ascii="Times New Roman" w:hAnsi="Times New Roman"/>
                <w:iCs w:val="0"/>
                <w:sz w:val="22"/>
                <w:szCs w:val="22"/>
                <w:lang w:val="en-IN"/>
              </w:rPr>
            </w:pPr>
            <w:r>
              <w:rPr>
                <w:rFonts w:ascii="Times New Roman" w:hAnsi="Times New Roman"/>
                <w:iCs w:val="0"/>
                <w:sz w:val="22"/>
                <w:szCs w:val="22"/>
                <w:lang w:val="en-IN"/>
              </w:rPr>
              <w:t>12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A7405C7"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G01.01</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500EA332" w14:textId="77777777" w:rsidR="005808B8" w:rsidRDefault="005808B8">
            <w:pPr>
              <w:rPr>
                <w:rFonts w:ascii="Times New Roman" w:hAnsi="Times New Roman"/>
                <w:iCs w:val="0"/>
                <w:color w:val="000000"/>
                <w:sz w:val="22"/>
                <w:szCs w:val="22"/>
                <w:lang w:val="en-IN"/>
              </w:rPr>
            </w:pP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C979166"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Nationally (State level) maintained patient's health ID</w:t>
            </w:r>
          </w:p>
        </w:tc>
      </w:tr>
      <w:tr w:rsidR="005808B8" w14:paraId="29403177" w14:textId="77777777" w:rsidTr="005808B8">
        <w:trPr>
          <w:trHeight w:val="300"/>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CF3CE28"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Hospital's Patient ID</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038D51B" w14:textId="77777777" w:rsidR="005808B8" w:rsidRDefault="005808B8">
            <w:pPr>
              <w:spacing w:line="256" w:lineRule="auto"/>
              <w:rPr>
                <w:rFonts w:ascii="Times New Roman" w:hAnsi="Times New Roman"/>
                <w:iCs w:val="0"/>
                <w:color w:val="333333"/>
                <w:sz w:val="22"/>
                <w:szCs w:val="22"/>
                <w:lang w:val="en-IN"/>
              </w:rPr>
            </w:pPr>
            <w:proofErr w:type="spellStart"/>
            <w:r>
              <w:rPr>
                <w:rFonts w:ascii="Times New Roman" w:hAnsi="Times New Roman"/>
                <w:iCs w:val="0"/>
                <w:color w:val="333333"/>
                <w:sz w:val="22"/>
                <w:szCs w:val="22"/>
                <w:lang w:val="en-IN"/>
              </w:rPr>
              <w:t>Condition.subject</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F546152"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32671EF"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4EDD46F"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2FB94C5" w14:textId="77777777" w:rsidR="005808B8" w:rsidRDefault="005808B8">
            <w:pPr>
              <w:spacing w:line="256" w:lineRule="auto"/>
              <w:jc w:val="center"/>
              <w:rPr>
                <w:rFonts w:ascii="Times New Roman" w:hAnsi="Times New Roman"/>
                <w:iCs w:val="0"/>
                <w:sz w:val="22"/>
                <w:szCs w:val="22"/>
                <w:lang w:val="en-IN"/>
              </w:rPr>
            </w:pPr>
            <w:r>
              <w:rPr>
                <w:rFonts w:ascii="Times New Roman" w:hAnsi="Times New Roman"/>
                <w:iCs w:val="0"/>
                <w:sz w:val="22"/>
                <w:szCs w:val="22"/>
                <w:lang w:val="en-IN"/>
              </w:rPr>
              <w:t>18</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887195D" w14:textId="77777777" w:rsidR="005808B8" w:rsidRDefault="005808B8">
            <w:pPr>
              <w:rPr>
                <w:rFonts w:ascii="Times New Roman" w:hAnsi="Times New Roman"/>
                <w:iCs w:val="0"/>
                <w:sz w:val="22"/>
                <w:szCs w:val="22"/>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1E4EFC9"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05.003.0001</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6CFB42E"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Local Registration ID of the facility</w:t>
            </w:r>
          </w:p>
        </w:tc>
      </w:tr>
      <w:tr w:rsidR="005808B8" w14:paraId="70F5B3D7" w14:textId="77777777" w:rsidTr="005808B8">
        <w:trPr>
          <w:trHeight w:val="300"/>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EB66A2A"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Patient Name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7138F1E"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Patient.name</w:t>
            </w:r>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4666524"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742D77F"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2A51C634" w14:textId="77777777" w:rsidR="005808B8" w:rsidRDefault="005808B8">
            <w:pPr>
              <w:rPr>
                <w:rFonts w:ascii="Times New Roman" w:hAnsi="Times New Roman"/>
                <w:iCs w:val="0"/>
                <w:color w:val="000000"/>
                <w:sz w:val="22"/>
                <w:szCs w:val="22"/>
                <w:lang w:val="en-IN"/>
              </w:rPr>
            </w:pP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E2D9308" w14:textId="77777777" w:rsidR="005808B8" w:rsidRDefault="005808B8">
            <w:pPr>
              <w:spacing w:line="256" w:lineRule="auto"/>
              <w:rPr>
                <w:rFonts w:asciiTheme="minorHAnsi" w:eastAsiaTheme="minorHAnsi" w:hAnsiTheme="minorHAnsi" w:cstheme="minorBidi"/>
                <w:iCs w:val="0"/>
                <w:lang w:val="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56E6116"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G01.02</w:t>
            </w:r>
          </w:p>
        </w:tc>
        <w:tc>
          <w:tcPr>
            <w:tcW w:w="1275"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68F7844"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05.003.0002</w:t>
            </w:r>
          </w:p>
        </w:tc>
        <w:tc>
          <w:tcPr>
            <w:tcW w:w="1529" w:type="dxa"/>
            <w:vMerge w:val="restart"/>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9057210"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Retrievable fields</w:t>
            </w:r>
          </w:p>
        </w:tc>
      </w:tr>
      <w:tr w:rsidR="005808B8" w14:paraId="5E282D6A" w14:textId="77777777" w:rsidTr="005808B8">
        <w:trPr>
          <w:trHeight w:val="300"/>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D012BC1"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lastRenderedPageBreak/>
              <w:t>Patient Age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0F84D46" w14:textId="77777777" w:rsidR="005808B8" w:rsidRDefault="005808B8">
            <w:pPr>
              <w:spacing w:line="256" w:lineRule="auto"/>
              <w:rPr>
                <w:rFonts w:ascii="Times New Roman" w:hAnsi="Times New Roman"/>
                <w:iCs w:val="0"/>
                <w:sz w:val="22"/>
                <w:szCs w:val="22"/>
                <w:lang w:val="en-IN"/>
              </w:rPr>
            </w:pPr>
            <w:proofErr w:type="spellStart"/>
            <w:r>
              <w:rPr>
                <w:rFonts w:ascii="Times New Roman" w:hAnsi="Times New Roman"/>
                <w:iCs w:val="0"/>
                <w:sz w:val="22"/>
                <w:szCs w:val="22"/>
                <w:lang w:val="en-IN"/>
              </w:rPr>
              <w:t>Patient.birthDate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0B95F2E"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2853F01"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CCED44C"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Age-year(s) (</w:t>
            </w:r>
            <w:proofErr w:type="spellStart"/>
            <w:r>
              <w:rPr>
                <w:rFonts w:ascii="Times New Roman" w:hAnsi="Times New Roman"/>
                <w:iCs w:val="0"/>
                <w:sz w:val="22"/>
                <w:szCs w:val="22"/>
                <w:lang w:val="en-IN"/>
              </w:rPr>
              <w:t>yyy</w:t>
            </w:r>
            <w:proofErr w:type="spellEnd"/>
            <w:r>
              <w:rPr>
                <w:rFonts w:ascii="Times New Roman" w:hAnsi="Times New Roman"/>
                <w:iCs w:val="0"/>
                <w:sz w:val="22"/>
                <w:szCs w:val="22"/>
                <w:lang w:val="en-IN"/>
              </w:rPr>
              <w:t>) Integer(3) Age-Month(s) (mm) Integer(2) Age-Day(s) (dd) Integer (2) Default Value: 999,99,99 no preceding zero [years, months, days]</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5B30D4C" w14:textId="77777777" w:rsidR="005808B8" w:rsidRDefault="005808B8">
            <w:pPr>
              <w:spacing w:line="256" w:lineRule="auto"/>
              <w:jc w:val="center"/>
              <w:rPr>
                <w:rFonts w:ascii="Times New Roman" w:hAnsi="Times New Roman"/>
                <w:iCs w:val="0"/>
                <w:sz w:val="22"/>
                <w:szCs w:val="22"/>
                <w:lang w:val="en-IN"/>
              </w:rPr>
            </w:pPr>
            <w:r>
              <w:rPr>
                <w:rFonts w:ascii="Times New Roman" w:hAnsi="Times New Roman"/>
                <w:iCs w:val="0"/>
                <w:sz w:val="22"/>
                <w:szCs w:val="22"/>
                <w:lang w:val="en-IN"/>
              </w:rPr>
              <w:t>7</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1120475" w14:textId="77777777" w:rsidR="005808B8" w:rsidRDefault="005808B8">
            <w:pPr>
              <w:rPr>
                <w:rFonts w:ascii="Times New Roman" w:hAnsi="Times New Roman"/>
                <w:iCs w:val="0"/>
                <w:sz w:val="22"/>
                <w:szCs w:val="22"/>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B41F36A"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05.003.0003</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0C240D8A" w14:textId="77777777" w:rsidR="005808B8" w:rsidRDefault="005808B8">
            <w:pPr>
              <w:spacing w:line="256" w:lineRule="auto"/>
              <w:rPr>
                <w:rFonts w:ascii="Times New Roman" w:hAnsi="Times New Roman"/>
                <w:iCs w:val="0"/>
                <w:sz w:val="22"/>
                <w:szCs w:val="22"/>
                <w:lang w:val="en-IN"/>
              </w:rPr>
            </w:pPr>
          </w:p>
        </w:tc>
      </w:tr>
      <w:tr w:rsidR="005808B8" w14:paraId="5D1D132D" w14:textId="77777777" w:rsidTr="005808B8">
        <w:trPr>
          <w:trHeight w:val="300"/>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66323E2"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Patient Gender</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4646FEA" w14:textId="77777777" w:rsidR="005808B8" w:rsidRDefault="005808B8">
            <w:pPr>
              <w:spacing w:line="256" w:lineRule="auto"/>
              <w:rPr>
                <w:rFonts w:ascii="Times New Roman" w:hAnsi="Times New Roman"/>
                <w:iCs w:val="0"/>
                <w:color w:val="333333"/>
                <w:sz w:val="22"/>
                <w:szCs w:val="22"/>
                <w:lang w:val="en-IN"/>
              </w:rPr>
            </w:pPr>
            <w:proofErr w:type="spellStart"/>
            <w:r>
              <w:rPr>
                <w:rFonts w:ascii="Times New Roman" w:hAnsi="Times New Roman"/>
                <w:iCs w:val="0"/>
                <w:color w:val="333333"/>
                <w:sz w:val="22"/>
                <w:szCs w:val="22"/>
                <w:lang w:val="en-IN"/>
              </w:rPr>
              <w:t>Patient.gender</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C26438A"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2F9F5AC"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A52C118"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3C687FD"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1</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25BDFAF"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G01.03</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9A11033" w14:textId="77777777" w:rsidR="005808B8" w:rsidRDefault="005808B8">
            <w:pPr>
              <w:rPr>
                <w:rFonts w:ascii="Times New Roman" w:hAnsi="Times New Roman"/>
                <w:iCs w:val="0"/>
                <w:color w:val="000000"/>
                <w:sz w:val="22"/>
                <w:szCs w:val="22"/>
                <w:lang w:val="en-IN"/>
              </w:rPr>
            </w:pP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02F71CEB" w14:textId="77777777" w:rsidR="005808B8" w:rsidRDefault="005808B8">
            <w:pPr>
              <w:spacing w:line="256" w:lineRule="auto"/>
              <w:rPr>
                <w:rFonts w:ascii="Times New Roman" w:hAnsi="Times New Roman"/>
                <w:iCs w:val="0"/>
                <w:sz w:val="22"/>
                <w:szCs w:val="22"/>
                <w:lang w:val="en-IN"/>
              </w:rPr>
            </w:pPr>
          </w:p>
        </w:tc>
      </w:tr>
      <w:tr w:rsidR="005808B8" w14:paraId="10AD2F7A" w14:textId="77777777" w:rsidTr="005808B8">
        <w:trPr>
          <w:trHeight w:val="300"/>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F757AD8"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Patient Class</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8F6849E" w14:textId="77777777" w:rsidR="005808B8" w:rsidRDefault="005808B8">
            <w:pPr>
              <w:spacing w:line="256" w:lineRule="auto"/>
              <w:rPr>
                <w:rFonts w:ascii="Times New Roman" w:hAnsi="Times New Roman"/>
                <w:iCs w:val="0"/>
                <w:color w:val="333333"/>
                <w:sz w:val="22"/>
                <w:szCs w:val="22"/>
                <w:lang w:val="en-IN"/>
              </w:rPr>
            </w:pPr>
            <w:proofErr w:type="spellStart"/>
            <w:r>
              <w:rPr>
                <w:rFonts w:ascii="Times New Roman" w:hAnsi="Times New Roman"/>
                <w:iCs w:val="0"/>
                <w:color w:val="333333"/>
                <w:sz w:val="22"/>
                <w:szCs w:val="22"/>
                <w:lang w:val="en-IN"/>
              </w:rPr>
              <w:t>Encounter.class</w:t>
            </w:r>
            <w:proofErr w:type="spellEnd"/>
          </w:p>
        </w:tc>
        <w:tc>
          <w:tcPr>
            <w:tcW w:w="1276"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44A5433" w14:textId="77777777" w:rsidR="005808B8" w:rsidRDefault="005808B8">
            <w:pPr>
              <w:spacing w:line="256" w:lineRule="auto"/>
              <w:rPr>
                <w:rFonts w:ascii="Times New Roman" w:hAnsi="Times New Roman"/>
                <w:iCs w:val="0"/>
                <w:color w:val="333333"/>
                <w:sz w:val="22"/>
                <w:szCs w:val="22"/>
                <w:lang w:val="en-IN"/>
              </w:rPr>
            </w:pPr>
            <w:r>
              <w:rPr>
                <w:rFonts w:ascii="Times New Roman" w:hAnsi="Times New Roman"/>
                <w:iCs w:val="0"/>
                <w:color w:val="333333"/>
                <w:sz w:val="22"/>
                <w:szCs w:val="22"/>
                <w:lang w:val="en-IN"/>
              </w:rPr>
              <w:t>1</w:t>
            </w:r>
          </w:p>
        </w:tc>
        <w:tc>
          <w:tcPr>
            <w:tcW w:w="1368"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28D0835" w14:textId="77777777" w:rsidR="005808B8" w:rsidRDefault="005808B8">
            <w:pPr>
              <w:spacing w:line="256" w:lineRule="auto"/>
              <w:rPr>
                <w:rFonts w:ascii="Times New Roman" w:hAnsi="Times New Roman"/>
                <w:iCs w:val="0"/>
                <w:color w:val="333333"/>
                <w:sz w:val="22"/>
                <w:szCs w:val="22"/>
                <w:lang w:val="en-IN"/>
              </w:rPr>
            </w:pPr>
            <w:r>
              <w:rPr>
                <w:rFonts w:ascii="Times New Roman" w:hAnsi="Times New Roman"/>
                <w:iCs w:val="0"/>
                <w:color w:val="333333"/>
                <w:sz w:val="22"/>
                <w:szCs w:val="22"/>
                <w:lang w:val="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780D7BC"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4E11227" w14:textId="77777777" w:rsidR="005808B8" w:rsidRDefault="005808B8">
            <w:pPr>
              <w:spacing w:line="256" w:lineRule="auto"/>
              <w:jc w:val="center"/>
              <w:rPr>
                <w:rFonts w:ascii="Times New Roman" w:hAnsi="Times New Roman"/>
                <w:iCs w:val="0"/>
                <w:sz w:val="22"/>
                <w:szCs w:val="22"/>
                <w:lang w:val="en-IN"/>
              </w:rPr>
            </w:pPr>
            <w:r>
              <w:rPr>
                <w:rFonts w:ascii="Times New Roman" w:hAnsi="Times New Roman"/>
                <w:iCs w:val="0"/>
                <w:sz w:val="22"/>
                <w:szCs w:val="22"/>
                <w:lang w:val="en-IN"/>
              </w:rPr>
              <w:t>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9822741"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CD05.047</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128AE39"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05.003.0013</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00B090BC" w14:textId="77777777" w:rsidR="005808B8" w:rsidRDefault="005808B8">
            <w:pPr>
              <w:spacing w:line="256" w:lineRule="auto"/>
              <w:rPr>
                <w:rFonts w:ascii="Times New Roman" w:hAnsi="Times New Roman"/>
                <w:iCs w:val="0"/>
                <w:sz w:val="22"/>
                <w:szCs w:val="22"/>
                <w:lang w:val="en-IN"/>
              </w:rPr>
            </w:pPr>
          </w:p>
        </w:tc>
      </w:tr>
      <w:tr w:rsidR="005808B8" w14:paraId="64032874" w14:textId="77777777" w:rsidTr="005808B8">
        <w:trPr>
          <w:trHeight w:val="300"/>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F03111E"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Unique Individual Health Care Provider Number</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3B4A147" w14:textId="77777777" w:rsidR="005808B8" w:rsidRDefault="005808B8">
            <w:pPr>
              <w:spacing w:line="256" w:lineRule="auto"/>
              <w:rPr>
                <w:rFonts w:ascii="Times New Roman" w:hAnsi="Times New Roman"/>
                <w:iCs w:val="0"/>
                <w:color w:val="333333"/>
                <w:sz w:val="22"/>
                <w:szCs w:val="22"/>
                <w:lang w:val="en-IN"/>
              </w:rPr>
            </w:pPr>
            <w:proofErr w:type="spellStart"/>
            <w:r>
              <w:rPr>
                <w:rFonts w:ascii="Times New Roman" w:hAnsi="Times New Roman"/>
                <w:iCs w:val="0"/>
                <w:color w:val="333333"/>
                <w:sz w:val="22"/>
                <w:szCs w:val="22"/>
                <w:lang w:val="en-IN"/>
              </w:rPr>
              <w:t>Practitioner.identifier</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39BD5D8" w14:textId="77777777" w:rsidR="005808B8" w:rsidRDefault="005808B8">
            <w:pPr>
              <w:spacing w:line="256" w:lineRule="auto"/>
              <w:jc w:val="right"/>
              <w:rPr>
                <w:rFonts w:ascii="Times New Roman" w:hAnsi="Times New Roman"/>
                <w:iCs w:val="0"/>
                <w:color w:val="000000"/>
                <w:sz w:val="22"/>
                <w:szCs w:val="22"/>
                <w:lang w:val="en-IN"/>
              </w:rPr>
            </w:pPr>
            <w:r>
              <w:rPr>
                <w:rFonts w:ascii="Times New Roman" w:hAnsi="Times New Roman"/>
                <w:iCs w:val="0"/>
                <w:color w:val="000000"/>
                <w:sz w:val="22"/>
                <w:szCs w:val="22"/>
                <w:lang w:val="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C678A05"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B26D7C2"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C2FDD34" w14:textId="77777777" w:rsidR="005808B8" w:rsidRDefault="005808B8">
            <w:pPr>
              <w:spacing w:line="256" w:lineRule="auto"/>
              <w:jc w:val="center"/>
              <w:rPr>
                <w:rFonts w:ascii="Times New Roman" w:hAnsi="Times New Roman"/>
                <w:iCs w:val="0"/>
                <w:sz w:val="22"/>
                <w:szCs w:val="22"/>
                <w:lang w:val="en-IN"/>
              </w:rPr>
            </w:pPr>
            <w:r>
              <w:rPr>
                <w:rFonts w:ascii="Times New Roman" w:hAnsi="Times New Roman"/>
                <w:iCs w:val="0"/>
                <w:sz w:val="22"/>
                <w:szCs w:val="22"/>
                <w:lang w:val="en-IN"/>
              </w:rPr>
              <w:t>18</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34608C8" w14:textId="77777777" w:rsidR="005808B8" w:rsidRDefault="005808B8">
            <w:pPr>
              <w:rPr>
                <w:rFonts w:ascii="Times New Roman" w:hAnsi="Times New Roman"/>
                <w:iCs w:val="0"/>
                <w:sz w:val="22"/>
                <w:szCs w:val="22"/>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0CBA1EC"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05.005.0001</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F0F963C" w14:textId="77777777" w:rsidR="005808B8" w:rsidRDefault="005808B8">
            <w:pPr>
              <w:spacing w:line="256" w:lineRule="auto"/>
              <w:jc w:val="center"/>
              <w:rPr>
                <w:rFonts w:ascii="Times New Roman" w:hAnsi="Times New Roman"/>
                <w:b/>
                <w:bCs/>
                <w:iCs w:val="0"/>
                <w:sz w:val="22"/>
                <w:szCs w:val="22"/>
                <w:lang w:val="en-IN"/>
              </w:rPr>
            </w:pPr>
            <w:r>
              <w:rPr>
                <w:rFonts w:ascii="Times New Roman" w:hAnsi="Times New Roman"/>
                <w:b/>
                <w:bCs/>
                <w:iCs w:val="0"/>
                <w:sz w:val="22"/>
                <w:szCs w:val="22"/>
                <w:lang w:val="en-IN"/>
              </w:rPr>
              <w:t>Auto captures as per the user log in</w:t>
            </w:r>
          </w:p>
        </w:tc>
      </w:tr>
      <w:tr w:rsidR="005808B8" w14:paraId="266DB4C9" w14:textId="77777777" w:rsidTr="005808B8">
        <w:trPr>
          <w:trHeight w:val="300"/>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D6DCE4"/>
            <w:tcMar>
              <w:top w:w="0" w:type="dxa"/>
              <w:left w:w="45" w:type="dxa"/>
              <w:bottom w:w="0" w:type="dxa"/>
              <w:right w:w="45" w:type="dxa"/>
            </w:tcMar>
            <w:hideMark/>
          </w:tcPr>
          <w:p w14:paraId="6833CDDE" w14:textId="77777777" w:rsidR="005808B8" w:rsidRDefault="005808B8">
            <w:pPr>
              <w:spacing w:line="256" w:lineRule="auto"/>
              <w:jc w:val="center"/>
              <w:rPr>
                <w:rFonts w:ascii="Times New Roman" w:hAnsi="Times New Roman"/>
                <w:b/>
                <w:bCs/>
                <w:iCs w:val="0"/>
                <w:color w:val="000000"/>
                <w:sz w:val="22"/>
                <w:szCs w:val="22"/>
                <w:lang w:val="en-IN"/>
              </w:rPr>
            </w:pPr>
            <w:r>
              <w:rPr>
                <w:rFonts w:ascii="Times New Roman" w:hAnsi="Times New Roman"/>
                <w:b/>
                <w:bCs/>
                <w:iCs w:val="0"/>
                <w:color w:val="000000"/>
                <w:sz w:val="22"/>
                <w:szCs w:val="22"/>
                <w:lang w:val="en-IN"/>
              </w:rPr>
              <w:t>Patient Address (05.003.0009)</w:t>
            </w:r>
          </w:p>
        </w:tc>
      </w:tr>
      <w:tr w:rsidR="005808B8" w14:paraId="63D38B52" w14:textId="77777777" w:rsidTr="005808B8">
        <w:trPr>
          <w:trHeight w:val="300"/>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9BD5584"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Patient Address Type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F868244" w14:textId="77777777" w:rsidR="005808B8" w:rsidRDefault="005808B8">
            <w:pPr>
              <w:spacing w:line="256" w:lineRule="auto"/>
              <w:rPr>
                <w:rFonts w:ascii="Times New Roman" w:hAnsi="Times New Roman"/>
                <w:iCs w:val="0"/>
                <w:color w:val="333333"/>
                <w:sz w:val="22"/>
                <w:szCs w:val="22"/>
                <w:lang w:val="en-IN"/>
              </w:rPr>
            </w:pPr>
            <w:proofErr w:type="spellStart"/>
            <w:r>
              <w:rPr>
                <w:rFonts w:ascii="Times New Roman" w:hAnsi="Times New Roman"/>
                <w:iCs w:val="0"/>
                <w:color w:val="333333"/>
                <w:sz w:val="22"/>
                <w:szCs w:val="22"/>
                <w:lang w:val="en-IN"/>
              </w:rPr>
              <w:t>Address.use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6405852"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D893807"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437304C"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4449F96"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1</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7AB1E61"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CD05.120</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AB91D66"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05.003.0010</w:t>
            </w:r>
          </w:p>
        </w:tc>
        <w:tc>
          <w:tcPr>
            <w:tcW w:w="1529" w:type="dxa"/>
            <w:vMerge w:val="restart"/>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4AA98156" w14:textId="77777777" w:rsidR="005808B8" w:rsidRDefault="005808B8">
            <w:pPr>
              <w:spacing w:line="256" w:lineRule="auto"/>
              <w:jc w:val="center"/>
              <w:rPr>
                <w:rFonts w:ascii="Times New Roman" w:hAnsi="Times New Roman"/>
                <w:b/>
                <w:bCs/>
                <w:iCs w:val="0"/>
                <w:sz w:val="22"/>
                <w:szCs w:val="22"/>
                <w:lang w:val="en-IN"/>
              </w:rPr>
            </w:pPr>
            <w:r>
              <w:rPr>
                <w:rFonts w:ascii="Times New Roman" w:hAnsi="Times New Roman"/>
                <w:b/>
                <w:bCs/>
                <w:iCs w:val="0"/>
                <w:sz w:val="22"/>
                <w:szCs w:val="22"/>
                <w:lang w:val="en-IN"/>
              </w:rPr>
              <w:t>Retrievable fields</w:t>
            </w:r>
          </w:p>
        </w:tc>
      </w:tr>
      <w:tr w:rsidR="005808B8" w14:paraId="06FD3D02"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594A2C7"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Premises</w:t>
            </w:r>
            <w:r>
              <w:rPr>
                <w:rFonts w:ascii="Times New Roman" w:hAnsi="Times New Roman"/>
                <w:iCs w:val="0"/>
                <w:color w:val="000000"/>
                <w:sz w:val="22"/>
                <w:szCs w:val="22"/>
                <w:lang w:val="en-IN"/>
              </w:rPr>
              <w:br/>
              <w:t>Identifier</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2358BE6" w14:textId="77777777" w:rsidR="005808B8" w:rsidRDefault="005808B8">
            <w:pPr>
              <w:spacing w:line="256" w:lineRule="auto"/>
              <w:rPr>
                <w:rFonts w:ascii="Times New Roman" w:hAnsi="Times New Roman"/>
                <w:iCs w:val="0"/>
                <w:color w:val="333333"/>
                <w:sz w:val="22"/>
                <w:szCs w:val="22"/>
                <w:lang w:val="en-IN"/>
              </w:rPr>
            </w:pPr>
            <w:proofErr w:type="spellStart"/>
            <w:r>
              <w:rPr>
                <w:rFonts w:ascii="Times New Roman" w:hAnsi="Times New Roman"/>
                <w:iCs w:val="0"/>
                <w:color w:val="333333"/>
                <w:sz w:val="22"/>
                <w:szCs w:val="22"/>
                <w:lang w:val="en-IN"/>
              </w:rPr>
              <w:t>Address.line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B44EE12"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E6DD139"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60069C0"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8E5AFE8"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60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E9A4A38" w14:textId="77777777" w:rsidR="005808B8" w:rsidRDefault="005808B8">
            <w:pPr>
              <w:rPr>
                <w:rFonts w:ascii="Times New Roman" w:hAnsi="Times New Roman"/>
                <w:iCs w:val="0"/>
                <w:sz w:val="22"/>
                <w:szCs w:val="22"/>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01E389D"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G02.03-00-02</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226E92AA" w14:textId="77777777" w:rsidR="005808B8" w:rsidRDefault="005808B8">
            <w:pPr>
              <w:spacing w:line="256" w:lineRule="auto"/>
              <w:rPr>
                <w:rFonts w:ascii="Times New Roman" w:hAnsi="Times New Roman"/>
                <w:b/>
                <w:bCs/>
                <w:iCs w:val="0"/>
                <w:sz w:val="22"/>
                <w:szCs w:val="22"/>
                <w:lang w:val="en-IN"/>
              </w:rPr>
            </w:pPr>
          </w:p>
        </w:tc>
      </w:tr>
      <w:tr w:rsidR="005808B8" w14:paraId="631E7116"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C1A2EE6"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Sub</w:t>
            </w:r>
            <w:r>
              <w:rPr>
                <w:rFonts w:ascii="Times New Roman" w:hAnsi="Times New Roman"/>
                <w:iCs w:val="0"/>
                <w:color w:val="000000"/>
                <w:sz w:val="22"/>
                <w:szCs w:val="22"/>
                <w:lang w:val="en-IN"/>
              </w:rPr>
              <w:br/>
              <w:t>Locality-1</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385F7BC" w14:textId="77777777" w:rsidR="005808B8" w:rsidRDefault="005808B8">
            <w:pPr>
              <w:spacing w:line="256" w:lineRule="auto"/>
              <w:rPr>
                <w:rFonts w:ascii="Times New Roman" w:hAnsi="Times New Roman"/>
                <w:iCs w:val="0"/>
                <w:color w:val="333333"/>
                <w:sz w:val="22"/>
                <w:szCs w:val="22"/>
                <w:lang w:val="en-IN"/>
              </w:rPr>
            </w:pPr>
            <w:proofErr w:type="spellStart"/>
            <w:r>
              <w:rPr>
                <w:rFonts w:ascii="Times New Roman" w:hAnsi="Times New Roman"/>
                <w:iCs w:val="0"/>
                <w:color w:val="333333"/>
                <w:sz w:val="22"/>
                <w:szCs w:val="22"/>
                <w:lang w:val="en-IN"/>
              </w:rPr>
              <w:t>Address.line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57DBA64"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3647906"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083CE32"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B8A2708"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50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E085A10" w14:textId="77777777" w:rsidR="005808B8" w:rsidRDefault="005808B8">
            <w:pPr>
              <w:rPr>
                <w:rFonts w:ascii="Times New Roman" w:hAnsi="Times New Roman"/>
                <w:iCs w:val="0"/>
                <w:sz w:val="22"/>
                <w:szCs w:val="22"/>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173F0E8"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G02.03-01-03</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27EDA6A3" w14:textId="77777777" w:rsidR="005808B8" w:rsidRDefault="005808B8">
            <w:pPr>
              <w:spacing w:line="256" w:lineRule="auto"/>
              <w:rPr>
                <w:rFonts w:ascii="Times New Roman" w:hAnsi="Times New Roman"/>
                <w:b/>
                <w:bCs/>
                <w:iCs w:val="0"/>
                <w:sz w:val="22"/>
                <w:szCs w:val="22"/>
                <w:lang w:val="en-IN"/>
              </w:rPr>
            </w:pPr>
          </w:p>
        </w:tc>
      </w:tr>
      <w:tr w:rsidR="005808B8" w14:paraId="561A179C"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1E549D6"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Locality</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44E5F58" w14:textId="77777777" w:rsidR="005808B8" w:rsidRDefault="005808B8">
            <w:pPr>
              <w:spacing w:line="256" w:lineRule="auto"/>
              <w:rPr>
                <w:rFonts w:ascii="Times New Roman" w:hAnsi="Times New Roman"/>
                <w:iCs w:val="0"/>
                <w:color w:val="333333"/>
                <w:sz w:val="22"/>
                <w:szCs w:val="22"/>
                <w:lang w:val="en-IN"/>
              </w:rPr>
            </w:pPr>
            <w:proofErr w:type="spellStart"/>
            <w:r>
              <w:rPr>
                <w:rFonts w:ascii="Times New Roman" w:hAnsi="Times New Roman"/>
                <w:iCs w:val="0"/>
                <w:color w:val="333333"/>
                <w:sz w:val="22"/>
                <w:szCs w:val="22"/>
                <w:lang w:val="en-IN"/>
              </w:rPr>
              <w:t>Address.line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DACB38B"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570D002"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3E8C7F3"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44B8C59"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50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153E85B" w14:textId="77777777" w:rsidR="005808B8" w:rsidRDefault="005808B8">
            <w:pPr>
              <w:rPr>
                <w:rFonts w:ascii="Times New Roman" w:hAnsi="Times New Roman"/>
                <w:iCs w:val="0"/>
                <w:sz w:val="22"/>
                <w:szCs w:val="22"/>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B05C379"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G02.03-03-03</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5728DFAF" w14:textId="77777777" w:rsidR="005808B8" w:rsidRDefault="005808B8">
            <w:pPr>
              <w:spacing w:line="256" w:lineRule="auto"/>
              <w:rPr>
                <w:rFonts w:ascii="Times New Roman" w:hAnsi="Times New Roman"/>
                <w:b/>
                <w:bCs/>
                <w:iCs w:val="0"/>
                <w:sz w:val="22"/>
                <w:szCs w:val="22"/>
                <w:lang w:val="en-IN"/>
              </w:rPr>
            </w:pPr>
          </w:p>
        </w:tc>
      </w:tr>
      <w:tr w:rsidR="005808B8" w14:paraId="78C2AA69"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208B01C"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lastRenderedPageBreak/>
              <w:t>Land Region code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2590659" w14:textId="77777777" w:rsidR="005808B8" w:rsidRDefault="005808B8">
            <w:pPr>
              <w:spacing w:line="256" w:lineRule="auto"/>
              <w:rPr>
                <w:rFonts w:ascii="Times New Roman" w:hAnsi="Times New Roman"/>
                <w:iCs w:val="0"/>
                <w:color w:val="333333"/>
                <w:sz w:val="22"/>
                <w:szCs w:val="22"/>
                <w:lang w:val="en-IN"/>
              </w:rPr>
            </w:pPr>
            <w:proofErr w:type="spellStart"/>
            <w:r>
              <w:rPr>
                <w:rFonts w:ascii="Times New Roman" w:hAnsi="Times New Roman"/>
                <w:iCs w:val="0"/>
                <w:color w:val="333333"/>
                <w:sz w:val="22"/>
                <w:szCs w:val="22"/>
                <w:lang w:val="en-IN"/>
              </w:rPr>
              <w:t>Address.country</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C557EEB"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6F2B724"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868BBA3"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4F35B12"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State - 2</w:t>
            </w:r>
            <w:r>
              <w:rPr>
                <w:rFonts w:ascii="Times New Roman" w:hAnsi="Times New Roman"/>
                <w:iCs w:val="0"/>
                <w:sz w:val="22"/>
                <w:szCs w:val="22"/>
                <w:lang w:val="en-IN"/>
              </w:rPr>
              <w:br/>
              <w:t>District - 3</w:t>
            </w:r>
            <w:r>
              <w:rPr>
                <w:rFonts w:ascii="Times New Roman" w:hAnsi="Times New Roman"/>
                <w:iCs w:val="0"/>
                <w:sz w:val="22"/>
                <w:szCs w:val="22"/>
                <w:lang w:val="en-IN"/>
              </w:rPr>
              <w:br/>
              <w:t>Sub-District - 5</w:t>
            </w:r>
            <w:r>
              <w:rPr>
                <w:rFonts w:ascii="Times New Roman" w:hAnsi="Times New Roman"/>
                <w:iCs w:val="0"/>
                <w:sz w:val="22"/>
                <w:szCs w:val="22"/>
                <w:lang w:val="en-IN"/>
              </w:rPr>
              <w:br/>
              <w:t>Village - 6</w:t>
            </w:r>
            <w:r>
              <w:rPr>
                <w:rFonts w:ascii="Times New Roman" w:hAnsi="Times New Roman"/>
                <w:iCs w:val="0"/>
                <w:sz w:val="22"/>
                <w:szCs w:val="22"/>
                <w:lang w:val="en-IN"/>
              </w:rPr>
              <w:br/>
              <w:t>Town - 6</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6F988DF" w14:textId="77777777" w:rsidR="005808B8" w:rsidRDefault="005808B8">
            <w:pPr>
              <w:rPr>
                <w:rFonts w:ascii="Times New Roman" w:hAnsi="Times New Roman"/>
                <w:iCs w:val="0"/>
                <w:sz w:val="22"/>
                <w:szCs w:val="22"/>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E04A9DB"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G02.01</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53F4FE0A" w14:textId="77777777" w:rsidR="005808B8" w:rsidRDefault="005808B8">
            <w:pPr>
              <w:spacing w:line="256" w:lineRule="auto"/>
              <w:rPr>
                <w:rFonts w:ascii="Times New Roman" w:hAnsi="Times New Roman"/>
                <w:b/>
                <w:bCs/>
                <w:iCs w:val="0"/>
                <w:sz w:val="22"/>
                <w:szCs w:val="22"/>
                <w:lang w:val="en-IN"/>
              </w:rPr>
            </w:pPr>
          </w:p>
        </w:tc>
      </w:tr>
      <w:tr w:rsidR="005808B8" w14:paraId="2F43A191"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F1063BF"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District</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2CF7BEB" w14:textId="77777777" w:rsidR="005808B8" w:rsidRDefault="005808B8">
            <w:pPr>
              <w:spacing w:line="256" w:lineRule="auto"/>
              <w:rPr>
                <w:rFonts w:ascii="Times New Roman" w:hAnsi="Times New Roman"/>
                <w:iCs w:val="0"/>
                <w:color w:val="333333"/>
                <w:sz w:val="22"/>
                <w:szCs w:val="22"/>
                <w:lang w:val="en-IN"/>
              </w:rPr>
            </w:pPr>
            <w:proofErr w:type="spellStart"/>
            <w:r>
              <w:rPr>
                <w:rFonts w:ascii="Times New Roman" w:hAnsi="Times New Roman"/>
                <w:iCs w:val="0"/>
                <w:color w:val="333333"/>
                <w:sz w:val="22"/>
                <w:szCs w:val="22"/>
                <w:lang w:val="en-IN"/>
              </w:rPr>
              <w:t>Address.district</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CD19E91"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0BD035B"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E369C5C"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019819E"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3</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D8E382E"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CD02.03</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40E15E1"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G02.01</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7B6A120E" w14:textId="77777777" w:rsidR="005808B8" w:rsidRDefault="005808B8">
            <w:pPr>
              <w:spacing w:line="256" w:lineRule="auto"/>
              <w:rPr>
                <w:rFonts w:ascii="Times New Roman" w:hAnsi="Times New Roman"/>
                <w:b/>
                <w:bCs/>
                <w:iCs w:val="0"/>
                <w:sz w:val="22"/>
                <w:szCs w:val="22"/>
                <w:lang w:val="en-IN"/>
              </w:rPr>
            </w:pPr>
          </w:p>
        </w:tc>
      </w:tr>
      <w:tr w:rsidR="005808B8" w14:paraId="35F9ECF0"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09A0287"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Sub-District</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F5FE07E" w14:textId="77777777" w:rsidR="005808B8" w:rsidRDefault="005808B8">
            <w:pPr>
              <w:spacing w:line="256" w:lineRule="auto"/>
              <w:rPr>
                <w:rFonts w:ascii="Times New Roman" w:hAnsi="Times New Roman"/>
                <w:iCs w:val="0"/>
                <w:color w:val="333333"/>
                <w:sz w:val="22"/>
                <w:szCs w:val="22"/>
                <w:lang w:val="en-IN"/>
              </w:rPr>
            </w:pPr>
            <w:proofErr w:type="spellStart"/>
            <w:r>
              <w:rPr>
                <w:rFonts w:ascii="Times New Roman" w:hAnsi="Times New Roman"/>
                <w:iCs w:val="0"/>
                <w:color w:val="333333"/>
                <w:sz w:val="22"/>
                <w:szCs w:val="22"/>
                <w:lang w:val="en-IN"/>
              </w:rPr>
              <w:t>Address.line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C340761"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30C0AA0"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00075AB"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CAED6EB"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5</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A77DF3E"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CD02.04</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3BC40B0"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G02.02-01</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280A80BF" w14:textId="77777777" w:rsidR="005808B8" w:rsidRDefault="005808B8">
            <w:pPr>
              <w:spacing w:line="256" w:lineRule="auto"/>
              <w:rPr>
                <w:rFonts w:ascii="Times New Roman" w:hAnsi="Times New Roman"/>
                <w:b/>
                <w:bCs/>
                <w:iCs w:val="0"/>
                <w:sz w:val="22"/>
                <w:szCs w:val="22"/>
                <w:lang w:val="en-IN"/>
              </w:rPr>
            </w:pPr>
          </w:p>
        </w:tc>
      </w:tr>
      <w:tr w:rsidR="005808B8" w14:paraId="1B478C9F"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0038CF3"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Village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3433758" w14:textId="77777777" w:rsidR="005808B8" w:rsidRDefault="005808B8">
            <w:pPr>
              <w:spacing w:line="256" w:lineRule="auto"/>
              <w:rPr>
                <w:rFonts w:ascii="Times New Roman" w:hAnsi="Times New Roman"/>
                <w:iCs w:val="0"/>
                <w:color w:val="333333"/>
                <w:sz w:val="22"/>
                <w:szCs w:val="22"/>
                <w:lang w:val="en-IN"/>
              </w:rPr>
            </w:pPr>
            <w:proofErr w:type="spellStart"/>
            <w:r>
              <w:rPr>
                <w:rFonts w:ascii="Times New Roman" w:hAnsi="Times New Roman"/>
                <w:iCs w:val="0"/>
                <w:color w:val="333333"/>
                <w:sz w:val="22"/>
                <w:szCs w:val="22"/>
                <w:lang w:val="en-IN"/>
              </w:rPr>
              <w:t>Address.line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4AF087B"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9E52489"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6B76B0C"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5926594"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6</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C4FBDC6" w14:textId="77777777" w:rsidR="005808B8" w:rsidRDefault="005808B8">
            <w:pPr>
              <w:rPr>
                <w:rFonts w:ascii="Times New Roman" w:hAnsi="Times New Roman"/>
                <w:iCs w:val="0"/>
                <w:sz w:val="22"/>
                <w:szCs w:val="22"/>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A303B0E"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G02.01</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07567808" w14:textId="77777777" w:rsidR="005808B8" w:rsidRDefault="005808B8">
            <w:pPr>
              <w:spacing w:line="256" w:lineRule="auto"/>
              <w:rPr>
                <w:rFonts w:ascii="Times New Roman" w:hAnsi="Times New Roman"/>
                <w:b/>
                <w:bCs/>
                <w:iCs w:val="0"/>
                <w:sz w:val="22"/>
                <w:szCs w:val="22"/>
                <w:lang w:val="en-IN"/>
              </w:rPr>
            </w:pPr>
          </w:p>
        </w:tc>
      </w:tr>
      <w:tr w:rsidR="005808B8" w14:paraId="629F791A"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2EA6EB4"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Town</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6A5B90C" w14:textId="77777777" w:rsidR="005808B8" w:rsidRDefault="005808B8">
            <w:pPr>
              <w:spacing w:line="256" w:lineRule="auto"/>
              <w:rPr>
                <w:rFonts w:ascii="Times New Roman" w:hAnsi="Times New Roman"/>
                <w:iCs w:val="0"/>
                <w:color w:val="333333"/>
                <w:sz w:val="22"/>
                <w:szCs w:val="22"/>
                <w:lang w:val="en-IN"/>
              </w:rPr>
            </w:pPr>
            <w:proofErr w:type="spellStart"/>
            <w:r>
              <w:rPr>
                <w:rFonts w:ascii="Times New Roman" w:hAnsi="Times New Roman"/>
                <w:iCs w:val="0"/>
                <w:color w:val="333333"/>
                <w:sz w:val="22"/>
                <w:szCs w:val="22"/>
                <w:lang w:val="en-IN"/>
              </w:rPr>
              <w:t>Address.city</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EB8CA0A"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22BC2D1"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3DD9608"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6D17D0A" w14:textId="77777777" w:rsidR="005808B8" w:rsidRDefault="005808B8">
            <w:pPr>
              <w:rPr>
                <w:rFonts w:ascii="Times New Roman" w:hAnsi="Times New Roman"/>
                <w:iCs w:val="0"/>
                <w:sz w:val="22"/>
                <w:szCs w:val="22"/>
                <w:lang w:val="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DB68ABA"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CD02.06</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4EF4CDD9" w14:textId="77777777" w:rsidR="005808B8" w:rsidRDefault="005808B8">
            <w:pPr>
              <w:rPr>
                <w:rFonts w:ascii="Times New Roman" w:hAnsi="Times New Roman"/>
                <w:iCs w:val="0"/>
                <w:sz w:val="22"/>
                <w:szCs w:val="22"/>
                <w:lang w:val="en-IN"/>
              </w:rPr>
            </w:pP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2089D43A" w14:textId="77777777" w:rsidR="005808B8" w:rsidRDefault="005808B8">
            <w:pPr>
              <w:spacing w:line="256" w:lineRule="auto"/>
              <w:rPr>
                <w:rFonts w:ascii="Times New Roman" w:hAnsi="Times New Roman"/>
                <w:b/>
                <w:bCs/>
                <w:iCs w:val="0"/>
                <w:sz w:val="22"/>
                <w:szCs w:val="22"/>
                <w:lang w:val="en-IN"/>
              </w:rPr>
            </w:pPr>
          </w:p>
        </w:tc>
      </w:tr>
      <w:tr w:rsidR="005808B8" w14:paraId="01E391C5"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AF5D7F4"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State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46A68A1" w14:textId="77777777" w:rsidR="005808B8" w:rsidRDefault="005808B8">
            <w:pPr>
              <w:spacing w:line="256" w:lineRule="auto"/>
              <w:rPr>
                <w:rFonts w:ascii="Times New Roman" w:hAnsi="Times New Roman"/>
                <w:iCs w:val="0"/>
                <w:color w:val="333333"/>
                <w:sz w:val="22"/>
                <w:szCs w:val="22"/>
                <w:lang w:val="en-IN"/>
              </w:rPr>
            </w:pPr>
            <w:proofErr w:type="spellStart"/>
            <w:r>
              <w:rPr>
                <w:rFonts w:ascii="Times New Roman" w:hAnsi="Times New Roman"/>
                <w:iCs w:val="0"/>
                <w:color w:val="333333"/>
                <w:sz w:val="22"/>
                <w:szCs w:val="22"/>
                <w:lang w:val="en-IN"/>
              </w:rPr>
              <w:t>Address.state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13CE325"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7E2E98A"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72650F0"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3FBE020"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0D21CC5"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CD02.02</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7A66FD5" w14:textId="77777777" w:rsidR="005808B8" w:rsidRDefault="005808B8">
            <w:pPr>
              <w:rPr>
                <w:rFonts w:ascii="Times New Roman" w:hAnsi="Times New Roman"/>
                <w:iCs w:val="0"/>
                <w:sz w:val="22"/>
                <w:szCs w:val="22"/>
                <w:lang w:val="en-IN"/>
              </w:rPr>
            </w:pP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071D160C" w14:textId="77777777" w:rsidR="005808B8" w:rsidRDefault="005808B8">
            <w:pPr>
              <w:spacing w:line="256" w:lineRule="auto"/>
              <w:rPr>
                <w:rFonts w:ascii="Times New Roman" w:hAnsi="Times New Roman"/>
                <w:b/>
                <w:bCs/>
                <w:iCs w:val="0"/>
                <w:sz w:val="22"/>
                <w:szCs w:val="22"/>
                <w:lang w:val="en-IN"/>
              </w:rPr>
            </w:pPr>
          </w:p>
        </w:tc>
      </w:tr>
      <w:tr w:rsidR="005808B8" w14:paraId="7EAFA4CA"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25BEA04"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Pin</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B2D5ED0" w14:textId="77777777" w:rsidR="005808B8" w:rsidRDefault="005808B8">
            <w:pPr>
              <w:spacing w:line="256" w:lineRule="auto"/>
              <w:rPr>
                <w:rFonts w:ascii="Times New Roman" w:hAnsi="Times New Roman"/>
                <w:iCs w:val="0"/>
                <w:color w:val="333333"/>
                <w:sz w:val="22"/>
                <w:szCs w:val="22"/>
                <w:lang w:val="en-IN"/>
              </w:rPr>
            </w:pPr>
            <w:proofErr w:type="spellStart"/>
            <w:r>
              <w:rPr>
                <w:rFonts w:ascii="Times New Roman" w:hAnsi="Times New Roman"/>
                <w:iCs w:val="0"/>
                <w:color w:val="333333"/>
                <w:sz w:val="22"/>
                <w:szCs w:val="22"/>
                <w:lang w:val="en-IN"/>
              </w:rPr>
              <w:t>Address.postalCode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69B4DB8"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F0164EF"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389FD8B"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 xml:space="preserve">Integer </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FD0735E"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6</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AE6CDFD" w14:textId="77777777" w:rsidR="005808B8" w:rsidRDefault="005808B8">
            <w:pPr>
              <w:rPr>
                <w:rFonts w:ascii="Times New Roman" w:hAnsi="Times New Roman"/>
                <w:iCs w:val="0"/>
                <w:sz w:val="22"/>
                <w:szCs w:val="22"/>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37951E1"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G02.04-01</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4046FEF4" w14:textId="77777777" w:rsidR="005808B8" w:rsidRDefault="005808B8">
            <w:pPr>
              <w:spacing w:line="256" w:lineRule="auto"/>
              <w:rPr>
                <w:rFonts w:ascii="Times New Roman" w:hAnsi="Times New Roman"/>
                <w:b/>
                <w:bCs/>
                <w:iCs w:val="0"/>
                <w:sz w:val="22"/>
                <w:szCs w:val="22"/>
                <w:lang w:val="en-IN"/>
              </w:rPr>
            </w:pPr>
          </w:p>
        </w:tc>
      </w:tr>
      <w:tr w:rsidR="005808B8" w14:paraId="1AAEFCED"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351C488"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Name of a Land region in English</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2ED65A7" w14:textId="77777777" w:rsidR="005808B8" w:rsidRDefault="005808B8">
            <w:pPr>
              <w:spacing w:line="256" w:lineRule="auto"/>
              <w:rPr>
                <w:rFonts w:ascii="Times New Roman" w:hAnsi="Times New Roman"/>
                <w:iCs w:val="0"/>
                <w:color w:val="333333"/>
                <w:sz w:val="22"/>
                <w:szCs w:val="22"/>
                <w:lang w:val="en-IN"/>
              </w:rPr>
            </w:pPr>
            <w:proofErr w:type="spellStart"/>
            <w:r>
              <w:rPr>
                <w:rFonts w:ascii="Times New Roman" w:hAnsi="Times New Roman"/>
                <w:iCs w:val="0"/>
                <w:color w:val="333333"/>
                <w:sz w:val="22"/>
                <w:szCs w:val="22"/>
                <w:lang w:val="en-IN"/>
              </w:rPr>
              <w:t>Address.country</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861A61D"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52E7655"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27E85E0"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AE2CAE7"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50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98EC24E" w14:textId="77777777" w:rsidR="005808B8" w:rsidRDefault="005808B8">
            <w:pPr>
              <w:rPr>
                <w:rFonts w:ascii="Times New Roman" w:hAnsi="Times New Roman"/>
                <w:iCs w:val="0"/>
                <w:sz w:val="22"/>
                <w:szCs w:val="22"/>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4C101A1"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G02.02-01</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6B68486A" w14:textId="77777777" w:rsidR="005808B8" w:rsidRDefault="005808B8">
            <w:pPr>
              <w:spacing w:line="256" w:lineRule="auto"/>
              <w:rPr>
                <w:rFonts w:ascii="Times New Roman" w:hAnsi="Times New Roman"/>
                <w:b/>
                <w:bCs/>
                <w:iCs w:val="0"/>
                <w:sz w:val="22"/>
                <w:szCs w:val="22"/>
                <w:lang w:val="en-IN"/>
              </w:rPr>
            </w:pPr>
          </w:p>
        </w:tc>
      </w:tr>
      <w:tr w:rsidR="005808B8" w14:paraId="629D44E7"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629D1A9"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Patient's email Address</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D5D17C3" w14:textId="77777777" w:rsidR="005808B8" w:rsidRDefault="005808B8">
            <w:pPr>
              <w:spacing w:line="256" w:lineRule="auto"/>
              <w:rPr>
                <w:rFonts w:ascii="Times New Roman" w:hAnsi="Times New Roman"/>
                <w:iCs w:val="0"/>
                <w:color w:val="333333"/>
                <w:sz w:val="22"/>
                <w:szCs w:val="22"/>
                <w:lang w:val="en-IN"/>
              </w:rPr>
            </w:pPr>
            <w:proofErr w:type="spellStart"/>
            <w:r>
              <w:rPr>
                <w:rFonts w:ascii="Times New Roman" w:hAnsi="Times New Roman"/>
                <w:iCs w:val="0"/>
                <w:color w:val="333333"/>
                <w:sz w:val="22"/>
                <w:szCs w:val="22"/>
                <w:lang w:val="en-IN"/>
              </w:rPr>
              <w:t>Patient.telecom</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76565BE"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7FCCB97"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81B4815"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Refer to Email (G00.09)</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9A91A81" w14:textId="77777777" w:rsidR="005808B8" w:rsidRDefault="005808B8">
            <w:pPr>
              <w:rPr>
                <w:rFonts w:ascii="Times New Roman" w:hAnsi="Times New Roman"/>
                <w:iCs w:val="0"/>
                <w:sz w:val="22"/>
                <w:szCs w:val="22"/>
                <w:lang w:val="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76AAEA4" w14:textId="77777777" w:rsidR="005808B8" w:rsidRDefault="005808B8">
            <w:pPr>
              <w:spacing w:line="256" w:lineRule="auto"/>
              <w:rPr>
                <w:rFonts w:asciiTheme="minorHAnsi" w:eastAsiaTheme="minorHAnsi" w:hAnsiTheme="minorHAnsi" w:cstheme="minorBidi"/>
                <w:iCs w:val="0"/>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2BA9301"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G00.09</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7AA68DDD" w14:textId="77777777" w:rsidR="005808B8" w:rsidRDefault="005808B8">
            <w:pPr>
              <w:spacing w:line="256" w:lineRule="auto"/>
              <w:rPr>
                <w:rFonts w:ascii="Times New Roman" w:hAnsi="Times New Roman"/>
                <w:b/>
                <w:bCs/>
                <w:iCs w:val="0"/>
                <w:sz w:val="22"/>
                <w:szCs w:val="22"/>
                <w:lang w:val="en-IN"/>
              </w:rPr>
            </w:pPr>
          </w:p>
        </w:tc>
      </w:tr>
      <w:tr w:rsidR="005808B8" w14:paraId="272E3E6E"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669483B"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Patient Mobile Number</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004D201" w14:textId="77777777" w:rsidR="005808B8" w:rsidRDefault="005808B8">
            <w:pPr>
              <w:spacing w:line="256" w:lineRule="auto"/>
              <w:rPr>
                <w:rFonts w:ascii="Times New Roman" w:hAnsi="Times New Roman"/>
                <w:iCs w:val="0"/>
                <w:color w:val="333333"/>
                <w:sz w:val="22"/>
                <w:szCs w:val="22"/>
                <w:lang w:val="en-IN"/>
              </w:rPr>
            </w:pPr>
            <w:proofErr w:type="spellStart"/>
            <w:r>
              <w:rPr>
                <w:rFonts w:ascii="Times New Roman" w:hAnsi="Times New Roman"/>
                <w:iCs w:val="0"/>
                <w:color w:val="333333"/>
                <w:sz w:val="22"/>
                <w:szCs w:val="22"/>
                <w:lang w:val="en-IN"/>
              </w:rPr>
              <w:t>Patient.telecom</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3F950A5"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E97B370"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CCBC64C"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0834021"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10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64008C2" w14:textId="77777777" w:rsidR="005808B8" w:rsidRDefault="005808B8">
            <w:pPr>
              <w:rPr>
                <w:rFonts w:ascii="Times New Roman" w:hAnsi="Times New Roman"/>
                <w:iCs w:val="0"/>
                <w:sz w:val="22"/>
                <w:szCs w:val="22"/>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19CBAFD"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05.003.0012</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54BE64CF" w14:textId="77777777" w:rsidR="005808B8" w:rsidRDefault="005808B8">
            <w:pPr>
              <w:spacing w:line="256" w:lineRule="auto"/>
              <w:rPr>
                <w:rFonts w:ascii="Times New Roman" w:hAnsi="Times New Roman"/>
                <w:b/>
                <w:bCs/>
                <w:iCs w:val="0"/>
                <w:sz w:val="22"/>
                <w:szCs w:val="22"/>
                <w:lang w:val="en-IN"/>
              </w:rPr>
            </w:pPr>
          </w:p>
        </w:tc>
      </w:tr>
      <w:tr w:rsidR="005808B8" w14:paraId="750DE11A" w14:textId="77777777" w:rsidTr="005808B8">
        <w:trPr>
          <w:trHeight w:val="315"/>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8EAADB"/>
            <w:tcMar>
              <w:top w:w="0" w:type="dxa"/>
              <w:left w:w="45" w:type="dxa"/>
              <w:bottom w:w="0" w:type="dxa"/>
              <w:right w:w="45" w:type="dxa"/>
            </w:tcMar>
            <w:hideMark/>
          </w:tcPr>
          <w:p w14:paraId="341DC4A6" w14:textId="77777777" w:rsidR="005808B8" w:rsidRDefault="005808B8">
            <w:pPr>
              <w:spacing w:line="256" w:lineRule="auto"/>
              <w:jc w:val="center"/>
              <w:rPr>
                <w:rFonts w:ascii="Times New Roman" w:hAnsi="Times New Roman"/>
                <w:b/>
                <w:bCs/>
                <w:iCs w:val="0"/>
                <w:color w:val="000000"/>
                <w:sz w:val="22"/>
                <w:szCs w:val="22"/>
                <w:lang w:val="en-IN"/>
              </w:rPr>
            </w:pPr>
            <w:r>
              <w:rPr>
                <w:rFonts w:ascii="Times New Roman" w:hAnsi="Times New Roman"/>
                <w:b/>
                <w:bCs/>
                <w:iCs w:val="0"/>
                <w:color w:val="000000"/>
                <w:sz w:val="22"/>
                <w:szCs w:val="22"/>
                <w:lang w:val="en-IN"/>
              </w:rPr>
              <w:t>Subjective Information</w:t>
            </w:r>
          </w:p>
        </w:tc>
      </w:tr>
      <w:tr w:rsidR="005808B8" w14:paraId="7954DFF2" w14:textId="77777777" w:rsidTr="005808B8">
        <w:trPr>
          <w:trHeight w:val="315"/>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D6DCE4"/>
            <w:tcMar>
              <w:top w:w="0" w:type="dxa"/>
              <w:left w:w="45" w:type="dxa"/>
              <w:bottom w:w="0" w:type="dxa"/>
              <w:right w:w="45" w:type="dxa"/>
            </w:tcMar>
            <w:hideMark/>
          </w:tcPr>
          <w:p w14:paraId="3081A99E" w14:textId="77777777" w:rsidR="005808B8" w:rsidRDefault="005808B8">
            <w:pPr>
              <w:spacing w:line="256" w:lineRule="auto"/>
              <w:jc w:val="center"/>
              <w:rPr>
                <w:rFonts w:ascii="Times New Roman" w:hAnsi="Times New Roman"/>
                <w:b/>
                <w:bCs/>
                <w:iCs w:val="0"/>
                <w:color w:val="000000"/>
                <w:sz w:val="22"/>
                <w:szCs w:val="22"/>
                <w:lang w:val="en-IN"/>
              </w:rPr>
            </w:pPr>
            <w:r>
              <w:rPr>
                <w:rFonts w:ascii="Times New Roman" w:hAnsi="Times New Roman"/>
                <w:b/>
                <w:bCs/>
                <w:iCs w:val="0"/>
                <w:color w:val="000000"/>
                <w:sz w:val="22"/>
                <w:szCs w:val="22"/>
                <w:lang w:val="en-IN"/>
              </w:rPr>
              <w:t>Family History</w:t>
            </w:r>
          </w:p>
        </w:tc>
      </w:tr>
      <w:tr w:rsidR="005808B8" w14:paraId="22A523BB"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820470B"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Family Member Medical History</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9523BDA" w14:textId="77777777" w:rsidR="005808B8" w:rsidRDefault="005808B8">
            <w:pPr>
              <w:spacing w:line="256" w:lineRule="auto"/>
              <w:rPr>
                <w:rFonts w:ascii="Times New Roman" w:hAnsi="Times New Roman"/>
                <w:iCs w:val="0"/>
                <w:sz w:val="22"/>
                <w:szCs w:val="22"/>
                <w:lang w:val="en-IN"/>
              </w:rPr>
            </w:pPr>
            <w:proofErr w:type="spellStart"/>
            <w:r>
              <w:rPr>
                <w:rFonts w:ascii="Times New Roman" w:hAnsi="Times New Roman"/>
                <w:iCs w:val="0"/>
                <w:sz w:val="22"/>
                <w:szCs w:val="22"/>
                <w:lang w:val="en-IN"/>
              </w:rPr>
              <w:t>FamilyMemberHistory</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2CEDF49"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0....many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55892C3"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 xml:space="preserve">Mandatory </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203393B"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0B7569E"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4096</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4829821"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CD05.046</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11314B1" w14:textId="77777777" w:rsidR="005808B8" w:rsidRDefault="005808B8">
            <w:pPr>
              <w:spacing w:line="256" w:lineRule="auto"/>
              <w:jc w:val="center"/>
              <w:rPr>
                <w:rFonts w:ascii="Times New Roman" w:hAnsi="Times New Roman"/>
                <w:iCs w:val="0"/>
                <w:sz w:val="22"/>
                <w:szCs w:val="22"/>
                <w:lang w:val="en-IN"/>
              </w:rPr>
            </w:pPr>
            <w:r>
              <w:rPr>
                <w:rFonts w:ascii="Times New Roman" w:hAnsi="Times New Roman"/>
                <w:iCs w:val="0"/>
                <w:sz w:val="22"/>
                <w:szCs w:val="22"/>
                <w:lang w:val="en-IN"/>
              </w:rPr>
              <w:t>05.002.0024</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40D7097" w14:textId="77777777" w:rsidR="005808B8" w:rsidRDefault="005808B8">
            <w:pPr>
              <w:rPr>
                <w:rFonts w:ascii="Times New Roman" w:hAnsi="Times New Roman"/>
                <w:iCs w:val="0"/>
                <w:sz w:val="22"/>
                <w:szCs w:val="22"/>
                <w:lang w:val="en-IN"/>
              </w:rPr>
            </w:pPr>
          </w:p>
        </w:tc>
      </w:tr>
      <w:tr w:rsidR="005808B8" w14:paraId="224EA32A"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45877D4"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Family Member UID number</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0F9D103" w14:textId="77777777" w:rsidR="005808B8" w:rsidRDefault="005808B8">
            <w:pPr>
              <w:spacing w:line="256" w:lineRule="auto"/>
              <w:rPr>
                <w:rFonts w:ascii="Times New Roman" w:hAnsi="Times New Roman"/>
                <w:iCs w:val="0"/>
                <w:color w:val="000000"/>
                <w:sz w:val="22"/>
                <w:szCs w:val="22"/>
                <w:lang w:val="en-IN"/>
              </w:rPr>
            </w:pPr>
            <w:proofErr w:type="spellStart"/>
            <w:r>
              <w:rPr>
                <w:rFonts w:ascii="Times New Roman" w:hAnsi="Times New Roman"/>
                <w:iCs w:val="0"/>
                <w:color w:val="000000"/>
                <w:sz w:val="22"/>
                <w:szCs w:val="22"/>
                <w:lang w:val="en-IN"/>
              </w:rPr>
              <w:t>FamilyMemberHistory.identifier</w:t>
            </w:r>
            <w:proofErr w:type="spellEnd"/>
            <w:r>
              <w:rPr>
                <w:rFonts w:ascii="Times New Roman" w:hAnsi="Times New Roman"/>
                <w:iCs w:val="0"/>
                <w:color w:val="000000"/>
                <w:sz w:val="22"/>
                <w:szCs w:val="22"/>
                <w:lang w:val="en-IN"/>
              </w:rPr>
              <w:t xml:space="preserve">/ </w:t>
            </w:r>
            <w:proofErr w:type="spellStart"/>
            <w:r>
              <w:rPr>
                <w:rFonts w:ascii="Times New Roman" w:hAnsi="Times New Roman"/>
                <w:iCs w:val="0"/>
                <w:color w:val="000000"/>
                <w:sz w:val="22"/>
                <w:szCs w:val="22"/>
                <w:lang w:val="en-IN"/>
              </w:rPr>
              <w:t>Condition.subject</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AD4477E"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0..many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CC779B9"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B959CF4"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G01.01</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5B301F3" w14:textId="77777777" w:rsidR="005808B8" w:rsidRDefault="005808B8">
            <w:pPr>
              <w:rPr>
                <w:rFonts w:ascii="Times New Roman" w:hAnsi="Times New Roman"/>
                <w:iCs w:val="0"/>
                <w:sz w:val="22"/>
                <w:szCs w:val="22"/>
                <w:lang w:val="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F5EA1CA" w14:textId="77777777" w:rsidR="005808B8" w:rsidRDefault="005808B8">
            <w:pPr>
              <w:spacing w:line="256" w:lineRule="auto"/>
              <w:rPr>
                <w:rFonts w:asciiTheme="minorHAnsi" w:eastAsiaTheme="minorHAnsi" w:hAnsiTheme="minorHAnsi" w:cstheme="minorBidi"/>
                <w:iCs w:val="0"/>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C71AC67" w14:textId="77777777" w:rsidR="005808B8" w:rsidRDefault="005808B8">
            <w:pPr>
              <w:spacing w:line="256" w:lineRule="auto"/>
              <w:jc w:val="center"/>
              <w:rPr>
                <w:rFonts w:ascii="Times New Roman" w:hAnsi="Times New Roman"/>
                <w:iCs w:val="0"/>
                <w:color w:val="000000"/>
                <w:sz w:val="22"/>
                <w:szCs w:val="22"/>
                <w:lang w:val="en-IN"/>
              </w:rPr>
            </w:pPr>
            <w:r>
              <w:rPr>
                <w:rFonts w:ascii="Times New Roman" w:hAnsi="Times New Roman"/>
                <w:iCs w:val="0"/>
                <w:color w:val="000000"/>
                <w:sz w:val="22"/>
                <w:szCs w:val="22"/>
                <w:lang w:val="en-IN"/>
              </w:rPr>
              <w:t>05.002.0025</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FEFEC72" w14:textId="77777777" w:rsidR="005808B8" w:rsidRDefault="005808B8">
            <w:pPr>
              <w:rPr>
                <w:rFonts w:ascii="Times New Roman" w:hAnsi="Times New Roman"/>
                <w:iCs w:val="0"/>
                <w:color w:val="000000"/>
                <w:sz w:val="22"/>
                <w:szCs w:val="22"/>
                <w:lang w:val="en-IN"/>
              </w:rPr>
            </w:pPr>
          </w:p>
        </w:tc>
      </w:tr>
      <w:tr w:rsidR="005808B8" w14:paraId="3764AED6"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DD63C41"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lastRenderedPageBreak/>
              <w:t>Family Member Relationship</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ED253B7" w14:textId="77777777" w:rsidR="005808B8" w:rsidRDefault="005808B8">
            <w:pPr>
              <w:spacing w:line="256" w:lineRule="auto"/>
              <w:rPr>
                <w:rFonts w:ascii="Times New Roman" w:hAnsi="Times New Roman"/>
                <w:iCs w:val="0"/>
                <w:sz w:val="22"/>
                <w:szCs w:val="22"/>
                <w:lang w:val="en-IN"/>
              </w:rPr>
            </w:pPr>
            <w:proofErr w:type="spellStart"/>
            <w:r>
              <w:rPr>
                <w:rFonts w:ascii="Times New Roman" w:hAnsi="Times New Roman"/>
                <w:iCs w:val="0"/>
                <w:sz w:val="22"/>
                <w:szCs w:val="22"/>
                <w:lang w:val="en-IN"/>
              </w:rPr>
              <w:t>FamilyMemberHistory.relationship</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5E285F9" w14:textId="77777777" w:rsidR="005808B8" w:rsidRDefault="005808B8">
            <w:pPr>
              <w:spacing w:line="256" w:lineRule="auto"/>
              <w:jc w:val="right"/>
              <w:rPr>
                <w:rFonts w:ascii="Times New Roman" w:hAnsi="Times New Roman"/>
                <w:iCs w:val="0"/>
                <w:color w:val="000000"/>
                <w:sz w:val="22"/>
                <w:szCs w:val="22"/>
                <w:lang w:val="en-IN"/>
              </w:rPr>
            </w:pPr>
            <w:r>
              <w:rPr>
                <w:rFonts w:ascii="Times New Roman" w:hAnsi="Times New Roman"/>
                <w:iCs w:val="0"/>
                <w:color w:val="000000"/>
                <w:sz w:val="22"/>
                <w:szCs w:val="22"/>
                <w:lang w:val="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E3A69EA"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 xml:space="preserve">Mandatory </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1FE0249"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G01.08-01</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8AA80E9" w14:textId="77777777" w:rsidR="005808B8" w:rsidRDefault="005808B8">
            <w:pPr>
              <w:rPr>
                <w:rFonts w:ascii="Times New Roman" w:hAnsi="Times New Roman"/>
                <w:iCs w:val="0"/>
                <w:sz w:val="22"/>
                <w:szCs w:val="22"/>
                <w:lang w:val="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020550B" w14:textId="77777777" w:rsidR="005808B8" w:rsidRDefault="005808B8">
            <w:pPr>
              <w:spacing w:line="256" w:lineRule="auto"/>
              <w:rPr>
                <w:rFonts w:asciiTheme="minorHAnsi" w:eastAsiaTheme="minorHAnsi" w:hAnsiTheme="minorHAnsi" w:cstheme="minorBidi"/>
                <w:iCs w:val="0"/>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36B5E24" w14:textId="77777777" w:rsidR="005808B8" w:rsidRDefault="005808B8">
            <w:pPr>
              <w:spacing w:line="256" w:lineRule="auto"/>
              <w:jc w:val="center"/>
              <w:rPr>
                <w:rFonts w:ascii="Times New Roman" w:hAnsi="Times New Roman"/>
                <w:iCs w:val="0"/>
                <w:color w:val="000000"/>
                <w:sz w:val="22"/>
                <w:szCs w:val="22"/>
                <w:lang w:val="en-IN"/>
              </w:rPr>
            </w:pPr>
            <w:r>
              <w:rPr>
                <w:rFonts w:ascii="Times New Roman" w:hAnsi="Times New Roman"/>
                <w:iCs w:val="0"/>
                <w:color w:val="000000"/>
                <w:sz w:val="22"/>
                <w:szCs w:val="22"/>
                <w:lang w:val="en-IN"/>
              </w:rPr>
              <w:t>05.002.0027</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9074812" w14:textId="77777777" w:rsidR="005808B8" w:rsidRDefault="005808B8">
            <w:pPr>
              <w:rPr>
                <w:rFonts w:ascii="Times New Roman" w:hAnsi="Times New Roman"/>
                <w:iCs w:val="0"/>
                <w:color w:val="000000"/>
                <w:sz w:val="22"/>
                <w:szCs w:val="22"/>
                <w:lang w:val="en-IN"/>
              </w:rPr>
            </w:pPr>
          </w:p>
        </w:tc>
      </w:tr>
      <w:tr w:rsidR="005808B8" w14:paraId="47EC7F0A"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C94087B"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Health Condition Code (Family Member)</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6162E20" w14:textId="77777777" w:rsidR="005808B8" w:rsidRDefault="005808B8">
            <w:pPr>
              <w:spacing w:line="256" w:lineRule="auto"/>
              <w:rPr>
                <w:rFonts w:ascii="Times New Roman" w:hAnsi="Times New Roman"/>
                <w:iCs w:val="0"/>
                <w:sz w:val="22"/>
                <w:szCs w:val="22"/>
                <w:lang w:val="en-IN"/>
              </w:rPr>
            </w:pPr>
            <w:proofErr w:type="spellStart"/>
            <w:r>
              <w:rPr>
                <w:rFonts w:ascii="Times New Roman" w:hAnsi="Times New Roman"/>
                <w:iCs w:val="0"/>
                <w:sz w:val="22"/>
                <w:szCs w:val="22"/>
                <w:lang w:val="en-IN"/>
              </w:rPr>
              <w:t>FamilyMemberHistory.condition.code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BF45A7D"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8405795"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 xml:space="preserve">Mandatory </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76CD7BA"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59CEA4A"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10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FD4EC0D"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ICD10/</w:t>
            </w:r>
            <w:proofErr w:type="spellStart"/>
            <w:r>
              <w:rPr>
                <w:rFonts w:ascii="Times New Roman" w:hAnsi="Times New Roman"/>
                <w:iCs w:val="0"/>
                <w:color w:val="000000"/>
                <w:sz w:val="22"/>
                <w:szCs w:val="22"/>
                <w:lang w:val="en-IN"/>
              </w:rPr>
              <w:t>snomed</w:t>
            </w:r>
            <w:proofErr w:type="spellEnd"/>
            <w:r>
              <w:rPr>
                <w:rFonts w:ascii="Times New Roman" w:hAnsi="Times New Roman"/>
                <w:iCs w:val="0"/>
                <w:color w:val="000000"/>
                <w:sz w:val="22"/>
                <w:szCs w:val="22"/>
                <w:lang w:val="en-IN"/>
              </w:rPr>
              <w:t>/ICD11</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670A064" w14:textId="77777777" w:rsidR="005808B8" w:rsidRDefault="005808B8">
            <w:pPr>
              <w:spacing w:line="256" w:lineRule="auto"/>
              <w:jc w:val="center"/>
              <w:rPr>
                <w:rFonts w:ascii="Times New Roman" w:hAnsi="Times New Roman"/>
                <w:iCs w:val="0"/>
                <w:color w:val="000000"/>
                <w:sz w:val="22"/>
                <w:szCs w:val="22"/>
                <w:lang w:val="en-IN"/>
              </w:rPr>
            </w:pPr>
            <w:r>
              <w:rPr>
                <w:rFonts w:ascii="Times New Roman" w:hAnsi="Times New Roman"/>
                <w:iCs w:val="0"/>
                <w:color w:val="000000"/>
                <w:sz w:val="22"/>
                <w:szCs w:val="22"/>
                <w:lang w:val="en-IN"/>
              </w:rPr>
              <w:t>05.020.0003</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9C5E4EF"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Record only there is an active condition or a notifiable or NCD history</w:t>
            </w:r>
          </w:p>
        </w:tc>
      </w:tr>
      <w:tr w:rsidR="005808B8" w14:paraId="57CF5998"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6D270C8"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Health Condition status</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23D93CD" w14:textId="77777777" w:rsidR="005808B8" w:rsidRDefault="005808B8">
            <w:pPr>
              <w:spacing w:line="256" w:lineRule="auto"/>
              <w:rPr>
                <w:rFonts w:ascii="Times New Roman" w:hAnsi="Times New Roman"/>
                <w:iCs w:val="0"/>
                <w:sz w:val="22"/>
                <w:szCs w:val="22"/>
                <w:lang w:val="en-IN"/>
              </w:rPr>
            </w:pPr>
            <w:proofErr w:type="spellStart"/>
            <w:r>
              <w:rPr>
                <w:rFonts w:ascii="Times New Roman" w:hAnsi="Times New Roman"/>
                <w:iCs w:val="0"/>
                <w:sz w:val="22"/>
                <w:szCs w:val="22"/>
                <w:lang w:val="en-IN"/>
              </w:rPr>
              <w:t>FamilyMemberHistory.condition.outcome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F5C15EF" w14:textId="77777777" w:rsidR="005808B8" w:rsidRDefault="005808B8">
            <w:pPr>
              <w:spacing w:line="256" w:lineRule="auto"/>
              <w:jc w:val="right"/>
              <w:rPr>
                <w:rFonts w:ascii="Times New Roman" w:hAnsi="Times New Roman"/>
                <w:iCs w:val="0"/>
                <w:color w:val="000000"/>
                <w:sz w:val="22"/>
                <w:szCs w:val="22"/>
                <w:lang w:val="en-IN"/>
              </w:rPr>
            </w:pPr>
            <w:r>
              <w:rPr>
                <w:rFonts w:ascii="Times New Roman" w:hAnsi="Times New Roman"/>
                <w:iCs w:val="0"/>
                <w:color w:val="000000"/>
                <w:sz w:val="22"/>
                <w:szCs w:val="22"/>
                <w:lang w:val="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AC25255"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 xml:space="preserve">Mandatory </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BDD5EEB" w14:textId="77777777" w:rsidR="005808B8" w:rsidRDefault="005808B8">
            <w:pPr>
              <w:rPr>
                <w:rFonts w:ascii="Times New Roman" w:hAnsi="Times New Roman"/>
                <w:iCs w:val="0"/>
                <w:color w:val="000000"/>
                <w:sz w:val="22"/>
                <w:szCs w:val="22"/>
                <w:lang w:val="en-IN"/>
              </w:rPr>
            </w:pP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68F47A0" w14:textId="77777777" w:rsidR="005808B8" w:rsidRDefault="005808B8">
            <w:pPr>
              <w:spacing w:line="256" w:lineRule="auto"/>
              <w:rPr>
                <w:rFonts w:asciiTheme="minorHAnsi" w:eastAsiaTheme="minorHAnsi" w:hAnsiTheme="minorHAnsi" w:cstheme="minorBidi"/>
                <w:iCs w:val="0"/>
                <w:lang w:val="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1BB67F8"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CD05.021</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D905A54" w14:textId="77777777" w:rsidR="005808B8" w:rsidRDefault="005808B8">
            <w:pPr>
              <w:spacing w:line="256" w:lineRule="auto"/>
              <w:jc w:val="center"/>
              <w:rPr>
                <w:rFonts w:ascii="Times New Roman" w:hAnsi="Times New Roman"/>
                <w:iCs w:val="0"/>
                <w:color w:val="000000"/>
                <w:sz w:val="22"/>
                <w:szCs w:val="22"/>
                <w:lang w:val="en-IN"/>
              </w:rPr>
            </w:pPr>
            <w:r>
              <w:rPr>
                <w:rFonts w:ascii="Times New Roman" w:hAnsi="Times New Roman"/>
                <w:iCs w:val="0"/>
                <w:color w:val="000000"/>
                <w:sz w:val="22"/>
                <w:szCs w:val="22"/>
                <w:lang w:val="en-IN"/>
              </w:rPr>
              <w:t>05.020.0007</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5E61C10" w14:textId="77777777" w:rsidR="005808B8" w:rsidRDefault="005808B8">
            <w:pPr>
              <w:rPr>
                <w:rFonts w:ascii="Times New Roman" w:hAnsi="Times New Roman"/>
                <w:iCs w:val="0"/>
                <w:color w:val="000000"/>
                <w:sz w:val="22"/>
                <w:szCs w:val="22"/>
                <w:lang w:val="en-IN"/>
              </w:rPr>
            </w:pPr>
          </w:p>
        </w:tc>
      </w:tr>
      <w:tr w:rsidR="005808B8" w14:paraId="2E79AE59" w14:textId="77777777" w:rsidTr="005808B8">
        <w:trPr>
          <w:trHeight w:val="315"/>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D6DCE4"/>
            <w:tcMar>
              <w:top w:w="0" w:type="dxa"/>
              <w:left w:w="45" w:type="dxa"/>
              <w:bottom w:w="0" w:type="dxa"/>
              <w:right w:w="45" w:type="dxa"/>
            </w:tcMar>
            <w:hideMark/>
          </w:tcPr>
          <w:p w14:paraId="48ACF682" w14:textId="77777777" w:rsidR="005808B8" w:rsidRDefault="005808B8">
            <w:pPr>
              <w:spacing w:line="256" w:lineRule="auto"/>
              <w:jc w:val="center"/>
              <w:rPr>
                <w:rFonts w:ascii="Times New Roman" w:hAnsi="Times New Roman"/>
                <w:b/>
                <w:bCs/>
                <w:iCs w:val="0"/>
                <w:color w:val="000000"/>
                <w:sz w:val="22"/>
                <w:szCs w:val="22"/>
                <w:lang w:val="en-IN"/>
              </w:rPr>
            </w:pPr>
            <w:r>
              <w:rPr>
                <w:rFonts w:ascii="Times New Roman" w:hAnsi="Times New Roman"/>
                <w:b/>
                <w:bCs/>
                <w:iCs w:val="0"/>
                <w:color w:val="000000"/>
                <w:sz w:val="22"/>
                <w:szCs w:val="22"/>
                <w:lang w:val="en-IN"/>
              </w:rPr>
              <w:t>Patient's Clinical History</w:t>
            </w:r>
          </w:p>
        </w:tc>
      </w:tr>
      <w:tr w:rsidR="005808B8" w14:paraId="435D08C8"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D224D00"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 xml:space="preserve">Existing/comorbidity Health Condition Code </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7F0A31B" w14:textId="77777777" w:rsidR="005808B8" w:rsidRDefault="005808B8">
            <w:pPr>
              <w:spacing w:line="256" w:lineRule="auto"/>
              <w:rPr>
                <w:rFonts w:ascii="Times New Roman" w:hAnsi="Times New Roman"/>
                <w:iCs w:val="0"/>
                <w:sz w:val="22"/>
                <w:szCs w:val="22"/>
                <w:lang w:val="en-IN"/>
              </w:rPr>
            </w:pPr>
            <w:proofErr w:type="spellStart"/>
            <w:r>
              <w:rPr>
                <w:rFonts w:ascii="Times New Roman" w:hAnsi="Times New Roman"/>
                <w:iCs w:val="0"/>
                <w:sz w:val="22"/>
                <w:szCs w:val="22"/>
                <w:lang w:val="en-IN"/>
              </w:rPr>
              <w:t>Condition.code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5AE4628"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9C65667"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8EDA081"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F337511"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10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41EDEED"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ICD10/11/SNOMED</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F5AE418" w14:textId="77777777" w:rsidR="005808B8" w:rsidRDefault="005808B8">
            <w:pPr>
              <w:spacing w:line="256" w:lineRule="auto"/>
              <w:jc w:val="center"/>
              <w:rPr>
                <w:rFonts w:ascii="Times New Roman" w:hAnsi="Times New Roman"/>
                <w:iCs w:val="0"/>
                <w:color w:val="000000"/>
                <w:sz w:val="22"/>
                <w:szCs w:val="22"/>
                <w:lang w:val="en-IN"/>
              </w:rPr>
            </w:pPr>
            <w:r>
              <w:rPr>
                <w:rFonts w:ascii="Times New Roman" w:hAnsi="Times New Roman"/>
                <w:iCs w:val="0"/>
                <w:color w:val="000000"/>
                <w:sz w:val="22"/>
                <w:szCs w:val="22"/>
                <w:lang w:val="en-IN"/>
              </w:rPr>
              <w:t>05.020.0003</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CED36D3" w14:textId="77777777" w:rsidR="005808B8" w:rsidRDefault="005808B8">
            <w:pPr>
              <w:rPr>
                <w:rFonts w:ascii="Times New Roman" w:hAnsi="Times New Roman"/>
                <w:iCs w:val="0"/>
                <w:color w:val="000000"/>
                <w:sz w:val="22"/>
                <w:szCs w:val="22"/>
                <w:lang w:val="en-IN"/>
              </w:rPr>
            </w:pPr>
          </w:p>
        </w:tc>
      </w:tr>
      <w:tr w:rsidR="005808B8" w14:paraId="2F8CE849"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326A91C"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Health Condition status</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D3289D0" w14:textId="77777777" w:rsidR="005808B8" w:rsidRDefault="005808B8">
            <w:pPr>
              <w:spacing w:line="256" w:lineRule="auto"/>
              <w:rPr>
                <w:rFonts w:ascii="Times New Roman" w:hAnsi="Times New Roman"/>
                <w:iCs w:val="0"/>
                <w:color w:val="000000"/>
                <w:sz w:val="22"/>
                <w:szCs w:val="22"/>
                <w:lang w:val="en-IN"/>
              </w:rPr>
            </w:pPr>
            <w:proofErr w:type="spellStart"/>
            <w:r>
              <w:rPr>
                <w:rFonts w:ascii="Times New Roman" w:hAnsi="Times New Roman"/>
                <w:iCs w:val="0"/>
                <w:color w:val="000000"/>
                <w:sz w:val="22"/>
                <w:szCs w:val="22"/>
                <w:lang w:val="en-IN"/>
              </w:rPr>
              <w:t>Condition.clinicalStatus</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6DDC6F4" w14:textId="77777777" w:rsidR="005808B8" w:rsidRDefault="005808B8">
            <w:pPr>
              <w:spacing w:line="256" w:lineRule="auto"/>
              <w:jc w:val="right"/>
              <w:rPr>
                <w:rFonts w:ascii="Times New Roman" w:hAnsi="Times New Roman"/>
                <w:iCs w:val="0"/>
                <w:color w:val="000000"/>
                <w:sz w:val="22"/>
                <w:szCs w:val="22"/>
                <w:lang w:val="en-IN"/>
              </w:rPr>
            </w:pPr>
            <w:r>
              <w:rPr>
                <w:rFonts w:ascii="Times New Roman" w:hAnsi="Times New Roman"/>
                <w:iCs w:val="0"/>
                <w:color w:val="000000"/>
                <w:sz w:val="22"/>
                <w:szCs w:val="22"/>
                <w:lang w:val="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526690A"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D987BC7" w14:textId="77777777" w:rsidR="005808B8" w:rsidRDefault="005808B8">
            <w:pPr>
              <w:rPr>
                <w:rFonts w:ascii="Times New Roman" w:hAnsi="Times New Roman"/>
                <w:iCs w:val="0"/>
                <w:color w:val="000000"/>
                <w:sz w:val="22"/>
                <w:szCs w:val="22"/>
                <w:lang w:val="en-IN"/>
              </w:rPr>
            </w:pP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DD13E48" w14:textId="77777777" w:rsidR="005808B8" w:rsidRDefault="005808B8">
            <w:pPr>
              <w:spacing w:line="256" w:lineRule="auto"/>
              <w:rPr>
                <w:rFonts w:asciiTheme="minorHAnsi" w:eastAsiaTheme="minorHAnsi" w:hAnsiTheme="minorHAnsi" w:cstheme="minorBidi"/>
                <w:iCs w:val="0"/>
                <w:lang w:val="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F4F4AD0"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CD05.021</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FF5F4BC" w14:textId="77777777" w:rsidR="005808B8" w:rsidRDefault="005808B8">
            <w:pPr>
              <w:spacing w:line="256" w:lineRule="auto"/>
              <w:jc w:val="center"/>
              <w:rPr>
                <w:rFonts w:ascii="Times New Roman" w:hAnsi="Times New Roman"/>
                <w:iCs w:val="0"/>
                <w:color w:val="000000"/>
                <w:sz w:val="22"/>
                <w:szCs w:val="22"/>
                <w:lang w:val="en-IN"/>
              </w:rPr>
            </w:pPr>
            <w:r>
              <w:rPr>
                <w:rFonts w:ascii="Times New Roman" w:hAnsi="Times New Roman"/>
                <w:iCs w:val="0"/>
                <w:color w:val="000000"/>
                <w:sz w:val="22"/>
                <w:szCs w:val="22"/>
                <w:lang w:val="en-IN"/>
              </w:rPr>
              <w:t>05.020.0007</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9BAD513"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For the next encounter all the cured and closed diagnosis will be shown here with a logic built by the healthcare facility (</w:t>
            </w:r>
            <w:proofErr w:type="spellStart"/>
            <w:r>
              <w:rPr>
                <w:rFonts w:ascii="Times New Roman" w:hAnsi="Times New Roman"/>
                <w:iCs w:val="0"/>
                <w:sz w:val="22"/>
                <w:szCs w:val="22"/>
                <w:lang w:val="en-IN"/>
              </w:rPr>
              <w:t>eg</w:t>
            </w:r>
            <w:proofErr w:type="spellEnd"/>
            <w:r>
              <w:rPr>
                <w:rFonts w:ascii="Times New Roman" w:hAnsi="Times New Roman"/>
                <w:iCs w:val="0"/>
                <w:sz w:val="22"/>
                <w:szCs w:val="22"/>
                <w:lang w:val="en-IN"/>
              </w:rPr>
              <w:t>: till what date a closed diagnosis should be shown)</w:t>
            </w:r>
          </w:p>
        </w:tc>
      </w:tr>
      <w:tr w:rsidR="005808B8" w14:paraId="01B81635"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BB7FCB4"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lastRenderedPageBreak/>
              <w:t>Past Health Condition Onset Date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C666A77" w14:textId="77777777" w:rsidR="005808B8" w:rsidRDefault="005808B8">
            <w:pPr>
              <w:spacing w:line="256" w:lineRule="auto"/>
              <w:rPr>
                <w:rFonts w:ascii="Times New Roman" w:hAnsi="Times New Roman"/>
                <w:iCs w:val="0"/>
                <w:sz w:val="22"/>
                <w:szCs w:val="22"/>
                <w:lang w:val="en-IN"/>
              </w:rPr>
            </w:pPr>
            <w:proofErr w:type="spellStart"/>
            <w:r>
              <w:rPr>
                <w:rFonts w:ascii="Times New Roman" w:hAnsi="Times New Roman"/>
                <w:iCs w:val="0"/>
                <w:sz w:val="22"/>
                <w:szCs w:val="22"/>
                <w:lang w:val="en-IN"/>
              </w:rPr>
              <w:t>Condition.onset</w:t>
            </w:r>
            <w:proofErr w:type="spellEnd"/>
            <w:r>
              <w:rPr>
                <w:rFonts w:ascii="Times New Roman" w:hAnsi="Times New Roman"/>
                <w:iCs w:val="0"/>
                <w:sz w:val="22"/>
                <w:szCs w:val="22"/>
                <w:lang w:val="en-IN"/>
              </w:rPr>
              <w:t>[x]</w:t>
            </w:r>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00F58B5" w14:textId="77777777" w:rsidR="005808B8" w:rsidRDefault="005808B8">
            <w:pPr>
              <w:spacing w:line="256" w:lineRule="auto"/>
              <w:jc w:val="right"/>
              <w:rPr>
                <w:rFonts w:ascii="Times New Roman" w:hAnsi="Times New Roman"/>
                <w:iCs w:val="0"/>
                <w:color w:val="000000"/>
                <w:sz w:val="22"/>
                <w:szCs w:val="22"/>
                <w:lang w:val="en-IN"/>
              </w:rPr>
            </w:pPr>
            <w:r>
              <w:rPr>
                <w:rFonts w:ascii="Times New Roman" w:hAnsi="Times New Roman"/>
                <w:iCs w:val="0"/>
                <w:color w:val="000000"/>
                <w:sz w:val="22"/>
                <w:szCs w:val="22"/>
                <w:lang w:val="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7CAECCC"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EEB2E2B"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Refer to Date (G00.01)</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F56FC37"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8</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716A698" w14:textId="77777777" w:rsidR="005808B8" w:rsidRDefault="005808B8">
            <w:pPr>
              <w:rPr>
                <w:rFonts w:ascii="Times New Roman" w:hAnsi="Times New Roman"/>
                <w:iCs w:val="0"/>
                <w:sz w:val="22"/>
                <w:szCs w:val="22"/>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B01DC2E"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NA</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16884B6" w14:textId="77777777" w:rsidR="005808B8" w:rsidRDefault="005808B8">
            <w:pPr>
              <w:rPr>
                <w:rFonts w:ascii="Times New Roman" w:hAnsi="Times New Roman"/>
                <w:iCs w:val="0"/>
                <w:sz w:val="22"/>
                <w:szCs w:val="22"/>
                <w:lang w:val="en-IN"/>
              </w:rPr>
            </w:pPr>
          </w:p>
        </w:tc>
      </w:tr>
      <w:tr w:rsidR="005808B8" w14:paraId="2F2381F6" w14:textId="77777777" w:rsidTr="005808B8">
        <w:trPr>
          <w:trHeight w:val="315"/>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D6DCE4"/>
            <w:tcMar>
              <w:top w:w="0" w:type="dxa"/>
              <w:left w:w="45" w:type="dxa"/>
              <w:bottom w:w="0" w:type="dxa"/>
              <w:right w:w="45" w:type="dxa"/>
            </w:tcMar>
            <w:hideMark/>
          </w:tcPr>
          <w:p w14:paraId="0E38ABCD" w14:textId="77777777" w:rsidR="005808B8" w:rsidRDefault="005808B8">
            <w:pPr>
              <w:spacing w:line="256" w:lineRule="auto"/>
              <w:jc w:val="center"/>
              <w:rPr>
                <w:rFonts w:ascii="Times New Roman" w:hAnsi="Times New Roman"/>
                <w:b/>
                <w:bCs/>
                <w:iCs w:val="0"/>
                <w:color w:val="000000"/>
                <w:sz w:val="22"/>
                <w:szCs w:val="22"/>
                <w:lang w:val="en-IN"/>
              </w:rPr>
            </w:pPr>
            <w:r>
              <w:rPr>
                <w:rFonts w:ascii="Times New Roman" w:hAnsi="Times New Roman"/>
                <w:b/>
                <w:bCs/>
                <w:iCs w:val="0"/>
                <w:color w:val="000000"/>
                <w:sz w:val="22"/>
                <w:szCs w:val="22"/>
                <w:lang w:val="en-IN"/>
              </w:rPr>
              <w:t>Chief Complaints</w:t>
            </w:r>
          </w:p>
        </w:tc>
      </w:tr>
      <w:tr w:rsidR="005808B8" w14:paraId="147E4C1E"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03D847A"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Chief Complaint ID</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30FE215" w14:textId="77777777" w:rsidR="005808B8" w:rsidRDefault="005808B8">
            <w:pPr>
              <w:spacing w:line="256" w:lineRule="auto"/>
              <w:rPr>
                <w:rFonts w:ascii="Times New Roman" w:hAnsi="Times New Roman"/>
                <w:iCs w:val="0"/>
                <w:color w:val="000000"/>
                <w:sz w:val="22"/>
                <w:szCs w:val="22"/>
                <w:lang w:val="en-IN"/>
              </w:rPr>
            </w:pPr>
            <w:proofErr w:type="spellStart"/>
            <w:r>
              <w:rPr>
                <w:rFonts w:ascii="Times New Roman" w:hAnsi="Times New Roman"/>
                <w:iCs w:val="0"/>
                <w:color w:val="000000"/>
                <w:sz w:val="22"/>
                <w:szCs w:val="22"/>
                <w:lang w:val="en-IN"/>
              </w:rPr>
              <w:t>Condition.identifier</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3612E74"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23FCC70"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492DCA6"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1279EBA" w14:textId="77777777" w:rsidR="005808B8" w:rsidRDefault="005808B8">
            <w:pPr>
              <w:rPr>
                <w:rFonts w:ascii="Times New Roman" w:hAnsi="Times New Roman"/>
                <w:iCs w:val="0"/>
                <w:sz w:val="22"/>
                <w:szCs w:val="22"/>
                <w:lang w:val="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80117EA" w14:textId="77777777" w:rsidR="005808B8" w:rsidRDefault="005808B8">
            <w:pPr>
              <w:spacing w:line="256" w:lineRule="auto"/>
              <w:rPr>
                <w:rFonts w:asciiTheme="minorHAnsi" w:eastAsiaTheme="minorHAnsi" w:hAnsiTheme="minorHAnsi" w:cstheme="minorBidi"/>
                <w:iCs w:val="0"/>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CFF5DBF" w14:textId="77777777" w:rsidR="005808B8" w:rsidRDefault="005808B8">
            <w:pPr>
              <w:spacing w:line="256" w:lineRule="auto"/>
              <w:jc w:val="center"/>
              <w:rPr>
                <w:rFonts w:ascii="Times New Roman" w:hAnsi="Times New Roman"/>
                <w:iCs w:val="0"/>
                <w:sz w:val="22"/>
                <w:szCs w:val="22"/>
                <w:lang w:val="en-IN"/>
              </w:rPr>
            </w:pPr>
            <w:r>
              <w:rPr>
                <w:rFonts w:ascii="Times New Roman" w:hAnsi="Times New Roman"/>
                <w:iCs w:val="0"/>
                <w:sz w:val="22"/>
                <w:szCs w:val="22"/>
                <w:lang w:val="en-IN"/>
              </w:rPr>
              <w:t>NA</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BBC5E66"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Can have more than 1 cardinality)</w:t>
            </w:r>
          </w:p>
        </w:tc>
      </w:tr>
      <w:tr w:rsidR="005808B8" w14:paraId="34388307"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C3AE54D"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Chief Complaint Name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A7BA2FA" w14:textId="77777777" w:rsidR="005808B8" w:rsidRDefault="005808B8">
            <w:pPr>
              <w:spacing w:line="256" w:lineRule="auto"/>
              <w:rPr>
                <w:rFonts w:ascii="Times New Roman" w:hAnsi="Times New Roman"/>
                <w:iCs w:val="0"/>
                <w:color w:val="333333"/>
                <w:sz w:val="22"/>
                <w:szCs w:val="22"/>
                <w:lang w:val="en-IN"/>
              </w:rPr>
            </w:pPr>
            <w:proofErr w:type="spellStart"/>
            <w:r>
              <w:rPr>
                <w:rFonts w:ascii="Times New Roman" w:hAnsi="Times New Roman"/>
                <w:iCs w:val="0"/>
                <w:color w:val="333333"/>
                <w:sz w:val="22"/>
                <w:szCs w:val="22"/>
                <w:lang w:val="en-IN"/>
              </w:rPr>
              <w:t>EpisodeOfCare.diagnosis.role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42808CB"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EE62185"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DA0D9FC"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ED77D40" w14:textId="77777777" w:rsidR="005808B8" w:rsidRDefault="005808B8">
            <w:pPr>
              <w:rPr>
                <w:rFonts w:ascii="Times New Roman" w:hAnsi="Times New Roman"/>
                <w:iCs w:val="0"/>
                <w:sz w:val="22"/>
                <w:szCs w:val="22"/>
                <w:lang w:val="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BECDEE3"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ICD 10 (Signs &amp; Symptoms)</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92F6DC1" w14:textId="77777777" w:rsidR="005808B8" w:rsidRDefault="005808B8">
            <w:pPr>
              <w:spacing w:line="256" w:lineRule="auto"/>
              <w:jc w:val="center"/>
              <w:rPr>
                <w:rFonts w:ascii="Times New Roman" w:hAnsi="Times New Roman"/>
                <w:iCs w:val="0"/>
                <w:sz w:val="22"/>
                <w:szCs w:val="22"/>
                <w:lang w:val="en-IN"/>
              </w:rPr>
            </w:pPr>
            <w:r>
              <w:rPr>
                <w:rFonts w:ascii="Times New Roman" w:hAnsi="Times New Roman"/>
                <w:iCs w:val="0"/>
                <w:sz w:val="22"/>
                <w:szCs w:val="22"/>
                <w:lang w:val="en-IN"/>
              </w:rPr>
              <w:t>NA</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B923CEE" w14:textId="77777777" w:rsidR="005808B8" w:rsidRDefault="005808B8">
            <w:pPr>
              <w:rPr>
                <w:rFonts w:ascii="Times New Roman" w:hAnsi="Times New Roman"/>
                <w:iCs w:val="0"/>
                <w:sz w:val="22"/>
                <w:szCs w:val="22"/>
                <w:lang w:val="en-IN"/>
              </w:rPr>
            </w:pPr>
          </w:p>
        </w:tc>
      </w:tr>
      <w:tr w:rsidR="005808B8" w14:paraId="30ABCC94"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7077416"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Body Site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3FD7A4F" w14:textId="77777777" w:rsidR="005808B8" w:rsidRDefault="005808B8">
            <w:pPr>
              <w:spacing w:line="256" w:lineRule="auto"/>
              <w:rPr>
                <w:rFonts w:ascii="Times New Roman" w:hAnsi="Times New Roman"/>
                <w:iCs w:val="0"/>
                <w:color w:val="000000"/>
                <w:sz w:val="22"/>
                <w:szCs w:val="22"/>
                <w:lang w:val="en-IN"/>
              </w:rPr>
            </w:pPr>
            <w:proofErr w:type="spellStart"/>
            <w:r>
              <w:rPr>
                <w:rFonts w:ascii="Times New Roman" w:hAnsi="Times New Roman"/>
                <w:iCs w:val="0"/>
                <w:color w:val="000000"/>
                <w:sz w:val="22"/>
                <w:szCs w:val="22"/>
                <w:lang w:val="en-IN"/>
              </w:rPr>
              <w:t>Condition.bodySite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E4A0E86" w14:textId="77777777" w:rsidR="005808B8" w:rsidRDefault="005808B8">
            <w:pPr>
              <w:spacing w:line="256" w:lineRule="auto"/>
              <w:jc w:val="right"/>
              <w:rPr>
                <w:rFonts w:ascii="Times New Roman" w:hAnsi="Times New Roman"/>
                <w:iCs w:val="0"/>
                <w:color w:val="000000"/>
                <w:sz w:val="22"/>
                <w:szCs w:val="22"/>
                <w:lang w:val="en-IN"/>
              </w:rPr>
            </w:pPr>
            <w:r>
              <w:rPr>
                <w:rFonts w:ascii="Times New Roman" w:hAnsi="Times New Roman"/>
                <w:iCs w:val="0"/>
                <w:color w:val="000000"/>
                <w:sz w:val="22"/>
                <w:szCs w:val="22"/>
                <w:lang w:val="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A1C2530"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4CB7B9B"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D51A2A2"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FD8D29B"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CD05.026</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C144F2A" w14:textId="77777777" w:rsidR="005808B8" w:rsidRDefault="005808B8">
            <w:pPr>
              <w:spacing w:line="256" w:lineRule="auto"/>
              <w:jc w:val="center"/>
              <w:rPr>
                <w:rFonts w:ascii="Times New Roman" w:hAnsi="Times New Roman"/>
                <w:iCs w:val="0"/>
                <w:color w:val="000000"/>
                <w:sz w:val="22"/>
                <w:szCs w:val="22"/>
                <w:lang w:val="en-IN"/>
              </w:rPr>
            </w:pPr>
            <w:r>
              <w:rPr>
                <w:rFonts w:ascii="Times New Roman" w:hAnsi="Times New Roman"/>
                <w:iCs w:val="0"/>
                <w:color w:val="000000"/>
                <w:sz w:val="22"/>
                <w:szCs w:val="22"/>
                <w:lang w:val="en-IN"/>
              </w:rPr>
              <w:t>05.023.0007</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22DC359" w14:textId="77777777" w:rsidR="005808B8" w:rsidRDefault="005808B8">
            <w:pPr>
              <w:rPr>
                <w:rFonts w:ascii="Times New Roman" w:hAnsi="Times New Roman"/>
                <w:iCs w:val="0"/>
                <w:color w:val="000000"/>
                <w:sz w:val="22"/>
                <w:szCs w:val="22"/>
                <w:lang w:val="en-IN"/>
              </w:rPr>
            </w:pPr>
          </w:p>
        </w:tc>
      </w:tr>
      <w:tr w:rsidR="005808B8" w14:paraId="3AF51AE8"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9D419CB"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 xml:space="preserve">Duration </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8EE4AEC" w14:textId="77777777" w:rsidR="005808B8" w:rsidRDefault="005808B8">
            <w:pPr>
              <w:spacing w:line="256" w:lineRule="auto"/>
              <w:rPr>
                <w:rFonts w:ascii="Times New Roman" w:hAnsi="Times New Roman"/>
                <w:iCs w:val="0"/>
                <w:sz w:val="22"/>
                <w:szCs w:val="22"/>
                <w:lang w:val="en-IN"/>
              </w:rPr>
            </w:pPr>
            <w:proofErr w:type="spellStart"/>
            <w:r>
              <w:rPr>
                <w:rFonts w:ascii="Times New Roman" w:hAnsi="Times New Roman"/>
                <w:iCs w:val="0"/>
                <w:sz w:val="22"/>
                <w:szCs w:val="22"/>
                <w:lang w:val="en-IN"/>
              </w:rPr>
              <w:t>Condition.abatement</w:t>
            </w:r>
            <w:proofErr w:type="spellEnd"/>
            <w:r>
              <w:rPr>
                <w:rFonts w:ascii="Times New Roman" w:hAnsi="Times New Roman"/>
                <w:iCs w:val="0"/>
                <w:sz w:val="22"/>
                <w:szCs w:val="22"/>
                <w:lang w:val="en-IN"/>
              </w:rPr>
              <w:t>[x]</w:t>
            </w:r>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8BD3932" w14:textId="77777777" w:rsidR="005808B8" w:rsidRDefault="005808B8">
            <w:pPr>
              <w:spacing w:line="256" w:lineRule="auto"/>
              <w:jc w:val="right"/>
              <w:rPr>
                <w:rFonts w:ascii="Times New Roman" w:hAnsi="Times New Roman"/>
                <w:iCs w:val="0"/>
                <w:color w:val="000000"/>
                <w:sz w:val="22"/>
                <w:szCs w:val="22"/>
                <w:lang w:val="en-IN"/>
              </w:rPr>
            </w:pPr>
            <w:r>
              <w:rPr>
                <w:rFonts w:ascii="Times New Roman" w:hAnsi="Times New Roman"/>
                <w:iCs w:val="0"/>
                <w:color w:val="000000"/>
                <w:sz w:val="22"/>
                <w:szCs w:val="22"/>
                <w:lang w:val="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E47F780"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9EEB627"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5CEC909" w14:textId="77777777" w:rsidR="005808B8" w:rsidRDefault="005808B8">
            <w:pPr>
              <w:rPr>
                <w:rFonts w:ascii="Times New Roman" w:hAnsi="Times New Roman"/>
                <w:iCs w:val="0"/>
                <w:sz w:val="22"/>
                <w:szCs w:val="22"/>
                <w:lang w:val="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9035A6E" w14:textId="77777777" w:rsidR="005808B8" w:rsidRDefault="005808B8">
            <w:pPr>
              <w:spacing w:line="256" w:lineRule="auto"/>
              <w:rPr>
                <w:rFonts w:asciiTheme="minorHAnsi" w:eastAsiaTheme="minorHAnsi" w:hAnsiTheme="minorHAnsi" w:cstheme="minorBidi"/>
                <w:iCs w:val="0"/>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0B0E0B0" w14:textId="77777777" w:rsidR="005808B8" w:rsidRDefault="005808B8">
            <w:pPr>
              <w:spacing w:line="256" w:lineRule="auto"/>
              <w:jc w:val="center"/>
              <w:rPr>
                <w:rFonts w:ascii="Times New Roman" w:hAnsi="Times New Roman"/>
                <w:iCs w:val="0"/>
                <w:sz w:val="22"/>
                <w:szCs w:val="22"/>
                <w:lang w:val="en-IN"/>
              </w:rPr>
            </w:pPr>
            <w:r>
              <w:rPr>
                <w:rFonts w:ascii="Times New Roman" w:hAnsi="Times New Roman"/>
                <w:iCs w:val="0"/>
                <w:sz w:val="22"/>
                <w:szCs w:val="22"/>
                <w:lang w:val="en-IN"/>
              </w:rPr>
              <w:t>NA</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CA898A8" w14:textId="77777777" w:rsidR="005808B8" w:rsidRDefault="005808B8">
            <w:pPr>
              <w:rPr>
                <w:rFonts w:ascii="Times New Roman" w:hAnsi="Times New Roman"/>
                <w:iCs w:val="0"/>
                <w:sz w:val="22"/>
                <w:szCs w:val="22"/>
                <w:lang w:val="en-IN"/>
              </w:rPr>
            </w:pPr>
          </w:p>
        </w:tc>
      </w:tr>
      <w:tr w:rsidR="005808B8" w14:paraId="2F280172" w14:textId="77777777" w:rsidTr="005808B8">
        <w:trPr>
          <w:trHeight w:val="315"/>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D0E0E3"/>
            <w:tcMar>
              <w:top w:w="0" w:type="dxa"/>
              <w:left w:w="45" w:type="dxa"/>
              <w:bottom w:w="0" w:type="dxa"/>
              <w:right w:w="45" w:type="dxa"/>
            </w:tcMar>
            <w:hideMark/>
          </w:tcPr>
          <w:p w14:paraId="681600C2" w14:textId="77777777" w:rsidR="005808B8" w:rsidRDefault="005808B8">
            <w:pPr>
              <w:spacing w:line="256" w:lineRule="auto"/>
              <w:jc w:val="center"/>
              <w:rPr>
                <w:rFonts w:ascii="Times New Roman" w:hAnsi="Times New Roman"/>
                <w:b/>
                <w:bCs/>
                <w:iCs w:val="0"/>
                <w:color w:val="000000"/>
                <w:sz w:val="22"/>
                <w:szCs w:val="22"/>
                <w:lang w:val="en-IN"/>
              </w:rPr>
            </w:pPr>
            <w:r>
              <w:rPr>
                <w:rFonts w:ascii="Times New Roman" w:hAnsi="Times New Roman"/>
                <w:b/>
                <w:bCs/>
                <w:iCs w:val="0"/>
                <w:color w:val="000000"/>
                <w:sz w:val="22"/>
                <w:szCs w:val="22"/>
                <w:lang w:val="en-IN"/>
              </w:rPr>
              <w:t>Patient Allergies</w:t>
            </w:r>
          </w:p>
        </w:tc>
      </w:tr>
      <w:tr w:rsidR="005808B8" w14:paraId="7EFC26CA"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CCC4CA1"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Allergy Product Code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4A48AA4" w14:textId="77777777" w:rsidR="005808B8" w:rsidRDefault="005808B8">
            <w:pPr>
              <w:spacing w:line="256" w:lineRule="auto"/>
              <w:rPr>
                <w:rFonts w:ascii="Times New Roman" w:hAnsi="Times New Roman"/>
                <w:iCs w:val="0"/>
                <w:sz w:val="22"/>
                <w:szCs w:val="22"/>
                <w:lang w:val="en-IN"/>
              </w:rPr>
            </w:pPr>
            <w:proofErr w:type="spellStart"/>
            <w:r>
              <w:rPr>
                <w:rFonts w:ascii="Times New Roman" w:hAnsi="Times New Roman"/>
                <w:iCs w:val="0"/>
                <w:sz w:val="22"/>
                <w:szCs w:val="22"/>
                <w:lang w:val="en-IN"/>
              </w:rPr>
              <w:t>AllergyIntolerance.code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7677A5D"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7CE11E2"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790EB9C"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DAB97B7"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5</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AE80B5D"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CD05.018</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308DE5B" w14:textId="77777777" w:rsidR="005808B8" w:rsidRDefault="005808B8">
            <w:pPr>
              <w:spacing w:line="256" w:lineRule="auto"/>
              <w:jc w:val="center"/>
              <w:rPr>
                <w:rFonts w:ascii="Times New Roman" w:hAnsi="Times New Roman"/>
                <w:iCs w:val="0"/>
                <w:color w:val="000000"/>
                <w:sz w:val="22"/>
                <w:szCs w:val="22"/>
                <w:lang w:val="en-IN"/>
              </w:rPr>
            </w:pPr>
            <w:r>
              <w:rPr>
                <w:rFonts w:ascii="Times New Roman" w:hAnsi="Times New Roman"/>
                <w:iCs w:val="0"/>
                <w:color w:val="000000"/>
                <w:sz w:val="22"/>
                <w:szCs w:val="22"/>
                <w:lang w:val="en-IN"/>
              </w:rPr>
              <w:t>05.018.0001</w:t>
            </w:r>
          </w:p>
        </w:tc>
        <w:tc>
          <w:tcPr>
            <w:tcW w:w="1529" w:type="dxa"/>
            <w:vMerge w:val="restart"/>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6470E4B"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This information is collected during the first consultation, but treating doctor can add more allergies if reported by the patient or through an adverse event reported by the hospital in future.</w:t>
            </w:r>
          </w:p>
        </w:tc>
      </w:tr>
      <w:tr w:rsidR="005808B8" w14:paraId="6C3484D8"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A690187"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Allergy Product Description</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96C727C" w14:textId="77777777" w:rsidR="005808B8" w:rsidRDefault="005808B8">
            <w:pPr>
              <w:spacing w:line="256" w:lineRule="auto"/>
              <w:rPr>
                <w:rFonts w:ascii="Times New Roman" w:hAnsi="Times New Roman"/>
                <w:iCs w:val="0"/>
                <w:color w:val="000000"/>
                <w:sz w:val="22"/>
                <w:szCs w:val="22"/>
                <w:lang w:val="en-IN"/>
              </w:rPr>
            </w:pPr>
            <w:proofErr w:type="spellStart"/>
            <w:r>
              <w:rPr>
                <w:rFonts w:ascii="Times New Roman" w:hAnsi="Times New Roman"/>
                <w:iCs w:val="0"/>
                <w:color w:val="000000"/>
                <w:sz w:val="22"/>
                <w:szCs w:val="22"/>
                <w:lang w:val="en-IN"/>
              </w:rPr>
              <w:t>AllergyIntolerance.reaction.substance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070BBBC"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FDF2072"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DEC86B7"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5F8D108"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99</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577DC61" w14:textId="77777777" w:rsidR="005808B8" w:rsidRDefault="005808B8">
            <w:pPr>
              <w:rPr>
                <w:rFonts w:ascii="Times New Roman" w:hAnsi="Times New Roman"/>
                <w:iCs w:val="0"/>
                <w:sz w:val="22"/>
                <w:szCs w:val="22"/>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24E18C1" w14:textId="77777777" w:rsidR="005808B8" w:rsidRDefault="005808B8">
            <w:pPr>
              <w:spacing w:line="256" w:lineRule="auto"/>
              <w:jc w:val="center"/>
              <w:rPr>
                <w:rFonts w:ascii="Times New Roman" w:hAnsi="Times New Roman"/>
                <w:iCs w:val="0"/>
                <w:color w:val="000000"/>
                <w:sz w:val="22"/>
                <w:szCs w:val="22"/>
                <w:lang w:val="en-IN"/>
              </w:rPr>
            </w:pPr>
            <w:r>
              <w:rPr>
                <w:rFonts w:ascii="Times New Roman" w:hAnsi="Times New Roman"/>
                <w:iCs w:val="0"/>
                <w:color w:val="000000"/>
                <w:sz w:val="22"/>
                <w:szCs w:val="22"/>
                <w:lang w:val="en-IN"/>
              </w:rPr>
              <w:t>05.018.0002</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691881B2" w14:textId="77777777" w:rsidR="005808B8" w:rsidRDefault="005808B8">
            <w:pPr>
              <w:spacing w:line="256" w:lineRule="auto"/>
              <w:rPr>
                <w:rFonts w:ascii="Times New Roman" w:hAnsi="Times New Roman"/>
                <w:iCs w:val="0"/>
                <w:color w:val="000000"/>
                <w:sz w:val="22"/>
                <w:szCs w:val="22"/>
                <w:lang w:val="en-IN"/>
              </w:rPr>
            </w:pPr>
          </w:p>
        </w:tc>
      </w:tr>
      <w:tr w:rsidR="005808B8" w14:paraId="76F3AB95"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5D943FC"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Allergy Status</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B11FB94" w14:textId="77777777" w:rsidR="005808B8" w:rsidRDefault="005808B8">
            <w:pPr>
              <w:spacing w:line="256" w:lineRule="auto"/>
              <w:rPr>
                <w:rFonts w:ascii="Times New Roman" w:hAnsi="Times New Roman"/>
                <w:iCs w:val="0"/>
                <w:sz w:val="22"/>
                <w:szCs w:val="22"/>
                <w:lang w:val="en-IN"/>
              </w:rPr>
            </w:pPr>
            <w:proofErr w:type="spellStart"/>
            <w:r>
              <w:rPr>
                <w:rFonts w:ascii="Times New Roman" w:hAnsi="Times New Roman"/>
                <w:iCs w:val="0"/>
                <w:sz w:val="22"/>
                <w:szCs w:val="22"/>
                <w:lang w:val="en-IN"/>
              </w:rPr>
              <w:t>AllergyIntolerance.clinicalStatus</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BED3F39"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79F3B42"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2B12CBE"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20E3FBB"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7AFA015"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CD05.021</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79D137B" w14:textId="77777777" w:rsidR="005808B8" w:rsidRDefault="005808B8">
            <w:pPr>
              <w:spacing w:line="256" w:lineRule="auto"/>
              <w:jc w:val="center"/>
              <w:rPr>
                <w:rFonts w:ascii="Times New Roman" w:hAnsi="Times New Roman"/>
                <w:iCs w:val="0"/>
                <w:color w:val="000000"/>
                <w:sz w:val="22"/>
                <w:szCs w:val="22"/>
                <w:lang w:val="en-IN"/>
              </w:rPr>
            </w:pPr>
            <w:r>
              <w:rPr>
                <w:rFonts w:ascii="Times New Roman" w:hAnsi="Times New Roman"/>
                <w:iCs w:val="0"/>
                <w:color w:val="000000"/>
                <w:sz w:val="22"/>
                <w:szCs w:val="22"/>
                <w:lang w:val="en-IN"/>
              </w:rPr>
              <w:t>05.018.0008</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700124F5" w14:textId="77777777" w:rsidR="005808B8" w:rsidRDefault="005808B8">
            <w:pPr>
              <w:spacing w:line="256" w:lineRule="auto"/>
              <w:rPr>
                <w:rFonts w:ascii="Times New Roman" w:hAnsi="Times New Roman"/>
                <w:iCs w:val="0"/>
                <w:color w:val="000000"/>
                <w:sz w:val="22"/>
                <w:szCs w:val="22"/>
                <w:lang w:val="en-IN"/>
              </w:rPr>
            </w:pPr>
          </w:p>
        </w:tc>
      </w:tr>
      <w:tr w:rsidR="005808B8" w14:paraId="03A0992F"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D0A7893"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Author Time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5C08C93" w14:textId="77777777" w:rsidR="005808B8" w:rsidRDefault="005808B8">
            <w:pPr>
              <w:spacing w:line="256" w:lineRule="auto"/>
              <w:rPr>
                <w:rFonts w:ascii="Times New Roman" w:hAnsi="Times New Roman"/>
                <w:iCs w:val="0"/>
                <w:sz w:val="22"/>
                <w:szCs w:val="22"/>
                <w:lang w:val="en-IN"/>
              </w:rPr>
            </w:pPr>
            <w:proofErr w:type="spellStart"/>
            <w:r>
              <w:rPr>
                <w:rFonts w:ascii="Times New Roman" w:hAnsi="Times New Roman"/>
                <w:iCs w:val="0"/>
                <w:sz w:val="22"/>
                <w:szCs w:val="22"/>
                <w:lang w:val="en-IN"/>
              </w:rPr>
              <w:t>AllergyIntolerance.onset</w:t>
            </w:r>
            <w:proofErr w:type="spellEnd"/>
            <w:r>
              <w:rPr>
                <w:rFonts w:ascii="Times New Roman" w:hAnsi="Times New Roman"/>
                <w:iCs w:val="0"/>
                <w:sz w:val="22"/>
                <w:szCs w:val="22"/>
                <w:lang w:val="en-IN"/>
              </w:rPr>
              <w:t>[x]</w:t>
            </w:r>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6DDAFE8" w14:textId="77777777" w:rsidR="005808B8" w:rsidRDefault="005808B8">
            <w:pPr>
              <w:spacing w:line="256" w:lineRule="auto"/>
              <w:jc w:val="right"/>
              <w:rPr>
                <w:rFonts w:ascii="Times New Roman" w:hAnsi="Times New Roman"/>
                <w:iCs w:val="0"/>
                <w:color w:val="000000"/>
                <w:sz w:val="22"/>
                <w:szCs w:val="22"/>
                <w:lang w:val="en-IN"/>
              </w:rPr>
            </w:pPr>
            <w:r>
              <w:rPr>
                <w:rFonts w:ascii="Times New Roman" w:hAnsi="Times New Roman"/>
                <w:iCs w:val="0"/>
                <w:color w:val="000000"/>
                <w:sz w:val="22"/>
                <w:szCs w:val="22"/>
                <w:lang w:val="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1B21C37"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8F14804"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HH:MM:SS</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B6499B9"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8</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D6A00A1" w14:textId="77777777" w:rsidR="005808B8" w:rsidRDefault="005808B8">
            <w:pPr>
              <w:rPr>
                <w:rFonts w:ascii="Times New Roman" w:hAnsi="Times New Roman"/>
                <w:iCs w:val="0"/>
                <w:sz w:val="22"/>
                <w:szCs w:val="22"/>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6A72A0E" w14:textId="77777777" w:rsidR="005808B8" w:rsidRDefault="005808B8">
            <w:pPr>
              <w:spacing w:line="256" w:lineRule="auto"/>
              <w:jc w:val="center"/>
              <w:rPr>
                <w:rFonts w:ascii="Times New Roman" w:hAnsi="Times New Roman"/>
                <w:iCs w:val="0"/>
                <w:color w:val="000000"/>
                <w:sz w:val="22"/>
                <w:szCs w:val="22"/>
                <w:lang w:val="en-IN"/>
              </w:rPr>
            </w:pPr>
            <w:r>
              <w:rPr>
                <w:rFonts w:ascii="Times New Roman" w:hAnsi="Times New Roman"/>
                <w:iCs w:val="0"/>
                <w:color w:val="000000"/>
                <w:sz w:val="22"/>
                <w:szCs w:val="22"/>
                <w:lang w:val="en-IN"/>
              </w:rPr>
              <w:t>05.019.0001</w:t>
            </w:r>
          </w:p>
        </w:tc>
        <w:tc>
          <w:tcPr>
            <w:tcW w:w="1529" w:type="dxa"/>
            <w:vMerge w:val="restart"/>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60547CF"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To be maintained internally</w:t>
            </w:r>
          </w:p>
        </w:tc>
      </w:tr>
      <w:tr w:rsidR="005808B8" w14:paraId="7DD40CB5"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3215067"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Author Date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0165F53" w14:textId="77777777" w:rsidR="005808B8" w:rsidRDefault="005808B8">
            <w:pPr>
              <w:spacing w:line="256" w:lineRule="auto"/>
              <w:rPr>
                <w:rFonts w:ascii="Times New Roman" w:hAnsi="Times New Roman"/>
                <w:iCs w:val="0"/>
                <w:sz w:val="22"/>
                <w:szCs w:val="22"/>
                <w:lang w:val="en-IN"/>
              </w:rPr>
            </w:pPr>
            <w:proofErr w:type="spellStart"/>
            <w:r>
              <w:rPr>
                <w:rFonts w:ascii="Times New Roman" w:hAnsi="Times New Roman"/>
                <w:iCs w:val="0"/>
                <w:sz w:val="22"/>
                <w:szCs w:val="22"/>
                <w:lang w:val="en-IN"/>
              </w:rPr>
              <w:t>AllergyIntolerance.onset</w:t>
            </w:r>
            <w:proofErr w:type="spellEnd"/>
            <w:r>
              <w:rPr>
                <w:rFonts w:ascii="Times New Roman" w:hAnsi="Times New Roman"/>
                <w:iCs w:val="0"/>
                <w:sz w:val="22"/>
                <w:szCs w:val="22"/>
                <w:lang w:val="en-IN"/>
              </w:rPr>
              <w:t>[x]</w:t>
            </w:r>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553E02D" w14:textId="77777777" w:rsidR="005808B8" w:rsidRDefault="005808B8">
            <w:pPr>
              <w:spacing w:line="256" w:lineRule="auto"/>
              <w:jc w:val="right"/>
              <w:rPr>
                <w:rFonts w:ascii="Times New Roman" w:hAnsi="Times New Roman"/>
                <w:iCs w:val="0"/>
                <w:color w:val="000000"/>
                <w:sz w:val="22"/>
                <w:szCs w:val="22"/>
                <w:lang w:val="en-IN"/>
              </w:rPr>
            </w:pPr>
            <w:r>
              <w:rPr>
                <w:rFonts w:ascii="Times New Roman" w:hAnsi="Times New Roman"/>
                <w:iCs w:val="0"/>
                <w:color w:val="000000"/>
                <w:sz w:val="22"/>
                <w:szCs w:val="22"/>
                <w:lang w:val="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DCBDCEA"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0E6CA2F"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Refer to Date (G00.01)</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0E74A5D" w14:textId="77777777" w:rsidR="005808B8" w:rsidRDefault="005808B8">
            <w:pPr>
              <w:rPr>
                <w:rFonts w:ascii="Times New Roman" w:hAnsi="Times New Roman"/>
                <w:iCs w:val="0"/>
                <w:sz w:val="22"/>
                <w:szCs w:val="22"/>
                <w:lang w:val="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41C8ABB" w14:textId="77777777" w:rsidR="005808B8" w:rsidRDefault="005808B8">
            <w:pPr>
              <w:spacing w:line="256" w:lineRule="auto"/>
              <w:rPr>
                <w:rFonts w:asciiTheme="minorHAnsi" w:eastAsiaTheme="minorHAnsi" w:hAnsiTheme="minorHAnsi" w:cstheme="minorBidi"/>
                <w:iCs w:val="0"/>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6030392" w14:textId="77777777" w:rsidR="005808B8" w:rsidRDefault="005808B8">
            <w:pPr>
              <w:spacing w:line="256" w:lineRule="auto"/>
              <w:jc w:val="center"/>
              <w:rPr>
                <w:rFonts w:ascii="Times New Roman" w:hAnsi="Times New Roman"/>
                <w:iCs w:val="0"/>
                <w:color w:val="000000"/>
                <w:sz w:val="22"/>
                <w:szCs w:val="22"/>
                <w:lang w:val="en-IN"/>
              </w:rPr>
            </w:pPr>
            <w:r>
              <w:rPr>
                <w:rFonts w:ascii="Times New Roman" w:hAnsi="Times New Roman"/>
                <w:iCs w:val="0"/>
                <w:color w:val="000000"/>
                <w:sz w:val="22"/>
                <w:szCs w:val="22"/>
                <w:lang w:val="en-IN"/>
              </w:rPr>
              <w:t>05.019.0002</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2CACD780" w14:textId="77777777" w:rsidR="005808B8" w:rsidRDefault="005808B8">
            <w:pPr>
              <w:spacing w:line="256" w:lineRule="auto"/>
              <w:rPr>
                <w:rFonts w:ascii="Times New Roman" w:hAnsi="Times New Roman"/>
                <w:iCs w:val="0"/>
                <w:sz w:val="22"/>
                <w:szCs w:val="22"/>
                <w:lang w:val="en-IN"/>
              </w:rPr>
            </w:pPr>
          </w:p>
        </w:tc>
      </w:tr>
      <w:tr w:rsidR="005808B8" w14:paraId="44465EAA"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AF87955"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lastRenderedPageBreak/>
              <w:t>Author ID</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9539C34" w14:textId="77777777" w:rsidR="005808B8" w:rsidRDefault="005808B8">
            <w:pPr>
              <w:spacing w:line="256" w:lineRule="auto"/>
              <w:rPr>
                <w:rFonts w:ascii="Times New Roman" w:hAnsi="Times New Roman"/>
                <w:iCs w:val="0"/>
                <w:sz w:val="22"/>
                <w:szCs w:val="22"/>
                <w:lang w:val="en-IN"/>
              </w:rPr>
            </w:pPr>
            <w:proofErr w:type="spellStart"/>
            <w:r>
              <w:rPr>
                <w:rFonts w:ascii="Times New Roman" w:hAnsi="Times New Roman"/>
                <w:iCs w:val="0"/>
                <w:sz w:val="22"/>
                <w:szCs w:val="22"/>
                <w:lang w:val="en-IN"/>
              </w:rPr>
              <w:t>AllergyIntolerance.asserter</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79C4710" w14:textId="77777777" w:rsidR="005808B8" w:rsidRDefault="005808B8">
            <w:pPr>
              <w:spacing w:line="256" w:lineRule="auto"/>
              <w:jc w:val="right"/>
              <w:rPr>
                <w:rFonts w:ascii="Times New Roman" w:hAnsi="Times New Roman"/>
                <w:iCs w:val="0"/>
                <w:color w:val="000000"/>
                <w:sz w:val="22"/>
                <w:szCs w:val="22"/>
                <w:lang w:val="en-IN"/>
              </w:rPr>
            </w:pPr>
            <w:r>
              <w:rPr>
                <w:rFonts w:ascii="Times New Roman" w:hAnsi="Times New Roman"/>
                <w:iCs w:val="0"/>
                <w:color w:val="000000"/>
                <w:sz w:val="22"/>
                <w:szCs w:val="22"/>
                <w:lang w:val="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15F184A"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833A2CD"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FF97D18"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18</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140EDC4" w14:textId="77777777" w:rsidR="005808B8" w:rsidRDefault="005808B8">
            <w:pPr>
              <w:rPr>
                <w:rFonts w:ascii="Times New Roman" w:hAnsi="Times New Roman"/>
                <w:iCs w:val="0"/>
                <w:sz w:val="22"/>
                <w:szCs w:val="22"/>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2EE4F32" w14:textId="77777777" w:rsidR="005808B8" w:rsidRDefault="005808B8">
            <w:pPr>
              <w:spacing w:line="256" w:lineRule="auto"/>
              <w:jc w:val="center"/>
              <w:rPr>
                <w:rFonts w:ascii="Times New Roman" w:hAnsi="Times New Roman"/>
                <w:iCs w:val="0"/>
                <w:color w:val="000000"/>
                <w:sz w:val="22"/>
                <w:szCs w:val="22"/>
                <w:lang w:val="en-IN"/>
              </w:rPr>
            </w:pPr>
            <w:r>
              <w:rPr>
                <w:rFonts w:ascii="Times New Roman" w:hAnsi="Times New Roman"/>
                <w:iCs w:val="0"/>
                <w:color w:val="000000"/>
                <w:sz w:val="22"/>
                <w:szCs w:val="22"/>
                <w:lang w:val="en-IN"/>
              </w:rPr>
              <w:t>05.002.0032</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B610695"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Code of the Author who has authored the clinical information that need to be exchanged. E.g. provider who has authored patient discharge summary or referral notes.</w:t>
            </w:r>
          </w:p>
        </w:tc>
      </w:tr>
      <w:tr w:rsidR="005808B8" w14:paraId="5AE7BEA8" w14:textId="77777777" w:rsidTr="005808B8">
        <w:trPr>
          <w:trHeight w:val="315"/>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8EAADB"/>
            <w:tcMar>
              <w:top w:w="0" w:type="dxa"/>
              <w:left w:w="45" w:type="dxa"/>
              <w:bottom w:w="0" w:type="dxa"/>
              <w:right w:w="45" w:type="dxa"/>
            </w:tcMar>
            <w:hideMark/>
          </w:tcPr>
          <w:p w14:paraId="5AAA861C" w14:textId="77777777" w:rsidR="005808B8" w:rsidRDefault="005808B8">
            <w:pPr>
              <w:spacing w:line="256" w:lineRule="auto"/>
              <w:jc w:val="center"/>
              <w:rPr>
                <w:rFonts w:ascii="Times New Roman" w:hAnsi="Times New Roman"/>
                <w:b/>
                <w:bCs/>
                <w:iCs w:val="0"/>
                <w:color w:val="000000"/>
                <w:sz w:val="22"/>
                <w:szCs w:val="22"/>
                <w:lang w:val="en-IN"/>
              </w:rPr>
            </w:pPr>
            <w:r>
              <w:rPr>
                <w:rFonts w:ascii="Times New Roman" w:hAnsi="Times New Roman"/>
                <w:b/>
                <w:bCs/>
                <w:iCs w:val="0"/>
                <w:color w:val="000000"/>
                <w:sz w:val="22"/>
                <w:szCs w:val="22"/>
                <w:lang w:val="en-IN"/>
              </w:rPr>
              <w:t>Observations</w:t>
            </w:r>
          </w:p>
        </w:tc>
      </w:tr>
      <w:tr w:rsidR="005808B8" w14:paraId="56647573" w14:textId="77777777" w:rsidTr="005808B8">
        <w:trPr>
          <w:trHeight w:val="315"/>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D6DCE4"/>
            <w:tcMar>
              <w:top w:w="0" w:type="dxa"/>
              <w:left w:w="45" w:type="dxa"/>
              <w:bottom w:w="0" w:type="dxa"/>
              <w:right w:w="45" w:type="dxa"/>
            </w:tcMar>
            <w:hideMark/>
          </w:tcPr>
          <w:p w14:paraId="078A0EBF" w14:textId="77777777" w:rsidR="005808B8" w:rsidRDefault="005808B8">
            <w:pPr>
              <w:spacing w:line="256" w:lineRule="auto"/>
              <w:jc w:val="center"/>
              <w:rPr>
                <w:rFonts w:ascii="Times New Roman" w:hAnsi="Times New Roman"/>
                <w:b/>
                <w:bCs/>
                <w:iCs w:val="0"/>
                <w:color w:val="000000"/>
                <w:sz w:val="22"/>
                <w:szCs w:val="22"/>
                <w:lang w:val="en-IN"/>
              </w:rPr>
            </w:pPr>
            <w:r>
              <w:rPr>
                <w:rFonts w:ascii="Times New Roman" w:hAnsi="Times New Roman"/>
                <w:b/>
                <w:bCs/>
                <w:iCs w:val="0"/>
                <w:color w:val="000000"/>
                <w:sz w:val="22"/>
                <w:szCs w:val="22"/>
                <w:lang w:val="en-IN"/>
              </w:rPr>
              <w:t>Vitals https://www.hl7.org/fhir/observation-vitalsigns.html</w:t>
            </w:r>
          </w:p>
        </w:tc>
      </w:tr>
      <w:tr w:rsidR="005808B8" w14:paraId="624B2090"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6FAA23A"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Vital Sign Result Time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82E8907" w14:textId="77777777" w:rsidR="005808B8" w:rsidRDefault="005808B8">
            <w:pPr>
              <w:spacing w:line="256" w:lineRule="auto"/>
              <w:rPr>
                <w:rFonts w:ascii="Times New Roman" w:hAnsi="Times New Roman"/>
                <w:iCs w:val="0"/>
                <w:sz w:val="22"/>
                <w:szCs w:val="22"/>
                <w:lang w:val="en-IN"/>
              </w:rPr>
            </w:pPr>
            <w:proofErr w:type="spellStart"/>
            <w:r>
              <w:rPr>
                <w:rFonts w:ascii="Times New Roman" w:hAnsi="Times New Roman"/>
                <w:iCs w:val="0"/>
                <w:sz w:val="22"/>
                <w:szCs w:val="22"/>
                <w:lang w:val="en-IN"/>
              </w:rPr>
              <w:t>Observation.effective</w:t>
            </w:r>
            <w:proofErr w:type="spellEnd"/>
            <w:r>
              <w:rPr>
                <w:rFonts w:ascii="Times New Roman" w:hAnsi="Times New Roman"/>
                <w:iCs w:val="0"/>
                <w:sz w:val="22"/>
                <w:szCs w:val="22"/>
                <w:lang w:val="en-IN"/>
              </w:rPr>
              <w:t>[x]</w:t>
            </w:r>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C4B91FB"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A2C2C1E"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BA53DF5"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HH:MM:SS</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D46CFA7"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8</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098DFA7" w14:textId="77777777" w:rsidR="005808B8" w:rsidRDefault="005808B8">
            <w:pPr>
              <w:rPr>
                <w:rFonts w:ascii="Times New Roman" w:hAnsi="Times New Roman"/>
                <w:iCs w:val="0"/>
                <w:sz w:val="22"/>
                <w:szCs w:val="22"/>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3C90D65" w14:textId="77777777" w:rsidR="005808B8" w:rsidRDefault="005808B8">
            <w:pPr>
              <w:spacing w:line="256" w:lineRule="auto"/>
              <w:jc w:val="center"/>
              <w:rPr>
                <w:rFonts w:ascii="Times New Roman" w:hAnsi="Times New Roman"/>
                <w:iCs w:val="0"/>
                <w:color w:val="000000"/>
                <w:sz w:val="22"/>
                <w:szCs w:val="22"/>
                <w:lang w:val="en-IN"/>
              </w:rPr>
            </w:pPr>
            <w:r>
              <w:rPr>
                <w:rFonts w:ascii="Times New Roman" w:hAnsi="Times New Roman"/>
                <w:iCs w:val="0"/>
                <w:color w:val="000000"/>
                <w:sz w:val="22"/>
                <w:szCs w:val="22"/>
                <w:lang w:val="en-IN"/>
              </w:rPr>
              <w:t>05.017.0001</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3139BC1" w14:textId="77777777" w:rsidR="005808B8" w:rsidRDefault="005808B8">
            <w:pPr>
              <w:rPr>
                <w:rFonts w:ascii="Times New Roman" w:hAnsi="Times New Roman"/>
                <w:iCs w:val="0"/>
                <w:color w:val="000000"/>
                <w:sz w:val="22"/>
                <w:szCs w:val="22"/>
                <w:lang w:val="en-IN"/>
              </w:rPr>
            </w:pPr>
          </w:p>
        </w:tc>
      </w:tr>
      <w:tr w:rsidR="005808B8" w14:paraId="0B4962DF"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72D3244"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Vital Sign Result Type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BEE4182" w14:textId="77777777" w:rsidR="005808B8" w:rsidRDefault="005808B8">
            <w:pPr>
              <w:spacing w:line="256" w:lineRule="auto"/>
              <w:rPr>
                <w:rFonts w:ascii="Times New Roman" w:hAnsi="Times New Roman"/>
                <w:iCs w:val="0"/>
                <w:color w:val="000000"/>
                <w:sz w:val="22"/>
                <w:szCs w:val="22"/>
                <w:lang w:val="en-IN"/>
              </w:rPr>
            </w:pPr>
            <w:proofErr w:type="spellStart"/>
            <w:r>
              <w:rPr>
                <w:rFonts w:ascii="Times New Roman" w:hAnsi="Times New Roman"/>
                <w:iCs w:val="0"/>
                <w:color w:val="000000"/>
                <w:sz w:val="22"/>
                <w:szCs w:val="22"/>
                <w:lang w:val="en-IN"/>
              </w:rPr>
              <w:t>Observation.category</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E53D3CC"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0F0FC19"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8040D66"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E82AC04"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60DE481"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 xml:space="preserve">CD05.038/ https://www.hl7.org/fhir/observation-vitalsigns.html/ </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E03F48B" w14:textId="77777777" w:rsidR="005808B8" w:rsidRDefault="005808B8">
            <w:pPr>
              <w:spacing w:line="256" w:lineRule="auto"/>
              <w:jc w:val="center"/>
              <w:rPr>
                <w:rFonts w:ascii="Times New Roman" w:hAnsi="Times New Roman"/>
                <w:iCs w:val="0"/>
                <w:color w:val="000000"/>
                <w:sz w:val="22"/>
                <w:szCs w:val="22"/>
                <w:lang w:val="en-IN"/>
              </w:rPr>
            </w:pPr>
            <w:r>
              <w:rPr>
                <w:rFonts w:ascii="Times New Roman" w:hAnsi="Times New Roman"/>
                <w:iCs w:val="0"/>
                <w:color w:val="000000"/>
                <w:sz w:val="22"/>
                <w:szCs w:val="22"/>
                <w:lang w:val="en-IN"/>
              </w:rPr>
              <w:t>05.017.0002</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8C93D81" w14:textId="77777777" w:rsidR="005808B8" w:rsidRDefault="005808B8">
            <w:pPr>
              <w:rPr>
                <w:rFonts w:ascii="Times New Roman" w:hAnsi="Times New Roman"/>
                <w:iCs w:val="0"/>
                <w:color w:val="000000"/>
                <w:sz w:val="22"/>
                <w:szCs w:val="22"/>
                <w:lang w:val="en-IN"/>
              </w:rPr>
            </w:pPr>
          </w:p>
        </w:tc>
      </w:tr>
      <w:tr w:rsidR="005808B8" w14:paraId="5D7C5A88"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962B2CC"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Vital Signs Result Status</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A71EEE8" w14:textId="77777777" w:rsidR="005808B8" w:rsidRDefault="005808B8">
            <w:pPr>
              <w:spacing w:line="256" w:lineRule="auto"/>
              <w:rPr>
                <w:rFonts w:ascii="Times New Roman" w:hAnsi="Times New Roman"/>
                <w:iCs w:val="0"/>
                <w:color w:val="000000"/>
                <w:sz w:val="22"/>
                <w:szCs w:val="22"/>
                <w:lang w:val="en-IN"/>
              </w:rPr>
            </w:pPr>
            <w:proofErr w:type="spellStart"/>
            <w:r>
              <w:rPr>
                <w:rFonts w:ascii="Times New Roman" w:hAnsi="Times New Roman"/>
                <w:iCs w:val="0"/>
                <w:color w:val="000000"/>
                <w:sz w:val="22"/>
                <w:szCs w:val="22"/>
                <w:lang w:val="en-IN"/>
              </w:rPr>
              <w:t>Observation.status</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FE74053"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59BAEB4"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08A27A7"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F1FF999"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8B74ACF"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CD05.038</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ABDB426" w14:textId="77777777" w:rsidR="005808B8" w:rsidRDefault="005808B8">
            <w:pPr>
              <w:spacing w:line="256" w:lineRule="auto"/>
              <w:jc w:val="center"/>
              <w:rPr>
                <w:rFonts w:ascii="Times New Roman" w:hAnsi="Times New Roman"/>
                <w:iCs w:val="0"/>
                <w:color w:val="000000"/>
                <w:sz w:val="22"/>
                <w:szCs w:val="22"/>
                <w:lang w:val="en-IN"/>
              </w:rPr>
            </w:pPr>
            <w:r>
              <w:rPr>
                <w:rFonts w:ascii="Times New Roman" w:hAnsi="Times New Roman"/>
                <w:iCs w:val="0"/>
                <w:color w:val="000000"/>
                <w:sz w:val="22"/>
                <w:szCs w:val="22"/>
                <w:lang w:val="en-IN"/>
              </w:rPr>
              <w:t>05.017.0003</w:t>
            </w:r>
          </w:p>
        </w:tc>
        <w:tc>
          <w:tcPr>
            <w:tcW w:w="1529" w:type="dxa"/>
            <w:vMerge w:val="restart"/>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AB5048D"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 xml:space="preserve">Can be configured as per the specialty or clinical problem an application is trying to solve. A facility or department can decide which vitals </w:t>
            </w:r>
            <w:r>
              <w:rPr>
                <w:rFonts w:ascii="Times New Roman" w:hAnsi="Times New Roman"/>
                <w:iCs w:val="0"/>
                <w:color w:val="000000"/>
                <w:sz w:val="22"/>
                <w:szCs w:val="22"/>
                <w:lang w:val="en-IN"/>
              </w:rPr>
              <w:lastRenderedPageBreak/>
              <w:t xml:space="preserve">they would like to capture. The vital parameters are provided in the associated code directory which is provided in another excel in this folder. </w:t>
            </w:r>
            <w:r>
              <w:rPr>
                <w:rFonts w:ascii="Times New Roman" w:hAnsi="Times New Roman"/>
                <w:iCs w:val="0"/>
                <w:color w:val="000000"/>
                <w:sz w:val="22"/>
                <w:szCs w:val="22"/>
                <w:lang w:val="en-IN"/>
              </w:rPr>
              <w:br/>
            </w:r>
            <w:r>
              <w:rPr>
                <w:rFonts w:ascii="Times New Roman" w:hAnsi="Times New Roman"/>
                <w:iCs w:val="0"/>
                <w:color w:val="000000"/>
                <w:sz w:val="22"/>
                <w:szCs w:val="22"/>
                <w:lang w:val="en-IN"/>
              </w:rPr>
              <w:br/>
            </w:r>
            <w:r>
              <w:rPr>
                <w:rFonts w:ascii="Times New Roman" w:hAnsi="Times New Roman"/>
                <w:iCs w:val="0"/>
                <w:color w:val="000000"/>
                <w:sz w:val="22"/>
                <w:szCs w:val="22"/>
                <w:lang w:val="en-IN"/>
              </w:rPr>
              <w:br/>
              <w:t xml:space="preserve">Each vital parameter will have cardinality 1, and is captured in every encounter. </w:t>
            </w:r>
          </w:p>
        </w:tc>
      </w:tr>
      <w:tr w:rsidR="005808B8" w14:paraId="3EA3C4B7"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6A9EDEC"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Vital Sign Result Value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0193A65" w14:textId="77777777" w:rsidR="005808B8" w:rsidRDefault="005808B8">
            <w:pPr>
              <w:spacing w:line="256" w:lineRule="auto"/>
              <w:rPr>
                <w:rFonts w:ascii="Times New Roman" w:hAnsi="Times New Roman"/>
                <w:iCs w:val="0"/>
                <w:sz w:val="22"/>
                <w:szCs w:val="22"/>
                <w:lang w:val="en-IN"/>
              </w:rPr>
            </w:pPr>
            <w:proofErr w:type="spellStart"/>
            <w:r>
              <w:rPr>
                <w:rFonts w:ascii="Times New Roman" w:hAnsi="Times New Roman"/>
                <w:iCs w:val="0"/>
                <w:sz w:val="22"/>
                <w:szCs w:val="22"/>
                <w:lang w:val="en-IN"/>
              </w:rPr>
              <w:t>Observation.value</w:t>
            </w:r>
            <w:proofErr w:type="spellEnd"/>
            <w:r>
              <w:rPr>
                <w:rFonts w:ascii="Times New Roman" w:hAnsi="Times New Roman"/>
                <w:iCs w:val="0"/>
                <w:sz w:val="22"/>
                <w:szCs w:val="22"/>
                <w:lang w:val="en-IN"/>
              </w:rPr>
              <w:t>[x]</w:t>
            </w:r>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2E20F5B"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573E7A8"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A8AEA73"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E51367D"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20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CA424CA" w14:textId="77777777" w:rsidR="005808B8" w:rsidRDefault="005808B8">
            <w:pPr>
              <w:rPr>
                <w:rFonts w:ascii="Times New Roman" w:hAnsi="Times New Roman"/>
                <w:iCs w:val="0"/>
                <w:sz w:val="22"/>
                <w:szCs w:val="22"/>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02428E2" w14:textId="77777777" w:rsidR="005808B8" w:rsidRDefault="005808B8">
            <w:pPr>
              <w:spacing w:line="256" w:lineRule="auto"/>
              <w:jc w:val="center"/>
              <w:rPr>
                <w:rFonts w:ascii="Times New Roman" w:hAnsi="Times New Roman"/>
                <w:iCs w:val="0"/>
                <w:color w:val="000000"/>
                <w:sz w:val="22"/>
                <w:szCs w:val="22"/>
                <w:lang w:val="en-IN"/>
              </w:rPr>
            </w:pPr>
            <w:r>
              <w:rPr>
                <w:rFonts w:ascii="Times New Roman" w:hAnsi="Times New Roman"/>
                <w:iCs w:val="0"/>
                <w:color w:val="000000"/>
                <w:sz w:val="22"/>
                <w:szCs w:val="22"/>
                <w:lang w:val="en-IN"/>
              </w:rPr>
              <w:t>05.017.0004</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76413539" w14:textId="77777777" w:rsidR="005808B8" w:rsidRDefault="005808B8">
            <w:pPr>
              <w:spacing w:line="256" w:lineRule="auto"/>
              <w:rPr>
                <w:rFonts w:ascii="Times New Roman" w:hAnsi="Times New Roman"/>
                <w:iCs w:val="0"/>
                <w:color w:val="000000"/>
                <w:sz w:val="22"/>
                <w:szCs w:val="22"/>
                <w:lang w:val="en-IN"/>
              </w:rPr>
            </w:pPr>
          </w:p>
        </w:tc>
      </w:tr>
      <w:tr w:rsidR="005808B8" w14:paraId="20F35BA9"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BBE87CF"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Vital Sign Result Unit</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76CD62F" w14:textId="77777777" w:rsidR="005808B8" w:rsidRDefault="005808B8">
            <w:pPr>
              <w:spacing w:line="256" w:lineRule="auto"/>
              <w:rPr>
                <w:rFonts w:ascii="Times New Roman" w:hAnsi="Times New Roman"/>
                <w:iCs w:val="0"/>
                <w:sz w:val="22"/>
                <w:szCs w:val="22"/>
                <w:lang w:val="en-IN"/>
              </w:rPr>
            </w:pPr>
            <w:proofErr w:type="spellStart"/>
            <w:r>
              <w:rPr>
                <w:rFonts w:ascii="Times New Roman" w:hAnsi="Times New Roman"/>
                <w:iCs w:val="0"/>
                <w:sz w:val="22"/>
                <w:szCs w:val="22"/>
                <w:lang w:val="en-IN"/>
              </w:rPr>
              <w:t>Observation.value</w:t>
            </w:r>
            <w:proofErr w:type="spellEnd"/>
            <w:r>
              <w:rPr>
                <w:rFonts w:ascii="Times New Roman" w:hAnsi="Times New Roman"/>
                <w:iCs w:val="0"/>
                <w:sz w:val="22"/>
                <w:szCs w:val="22"/>
                <w:lang w:val="en-IN"/>
              </w:rPr>
              <w:t>[x]</w:t>
            </w:r>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5619594"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BB413B2" w14:textId="77777777" w:rsidR="005808B8" w:rsidRDefault="005808B8">
            <w:pPr>
              <w:rPr>
                <w:rFonts w:ascii="Times New Roman" w:hAnsi="Times New Roman"/>
                <w:iCs w:val="0"/>
                <w:color w:val="000000"/>
                <w:sz w:val="22"/>
                <w:szCs w:val="22"/>
                <w:lang w:val="en-IN"/>
              </w:rPr>
            </w:pP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6649810"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C2A7628"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40395EE"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CD05.025</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89B842F" w14:textId="77777777" w:rsidR="005808B8" w:rsidRDefault="005808B8">
            <w:pPr>
              <w:spacing w:line="256" w:lineRule="auto"/>
              <w:jc w:val="center"/>
              <w:rPr>
                <w:rFonts w:ascii="Times New Roman" w:hAnsi="Times New Roman"/>
                <w:iCs w:val="0"/>
                <w:sz w:val="22"/>
                <w:szCs w:val="22"/>
                <w:lang w:val="en-IN"/>
              </w:rPr>
            </w:pPr>
            <w:r>
              <w:rPr>
                <w:rFonts w:ascii="Times New Roman" w:hAnsi="Times New Roman"/>
                <w:iCs w:val="0"/>
                <w:sz w:val="22"/>
                <w:szCs w:val="22"/>
                <w:lang w:val="en-IN"/>
              </w:rPr>
              <w:t>05.017.0005</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412AC5CF" w14:textId="77777777" w:rsidR="005808B8" w:rsidRDefault="005808B8">
            <w:pPr>
              <w:spacing w:line="256" w:lineRule="auto"/>
              <w:rPr>
                <w:rFonts w:ascii="Times New Roman" w:hAnsi="Times New Roman"/>
                <w:iCs w:val="0"/>
                <w:color w:val="000000"/>
                <w:sz w:val="22"/>
                <w:szCs w:val="22"/>
                <w:lang w:val="en-IN"/>
              </w:rPr>
            </w:pPr>
          </w:p>
        </w:tc>
      </w:tr>
      <w:tr w:rsidR="005808B8" w14:paraId="419D6E2D"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310247B"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Vital Sign Result Interpretation</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D546478" w14:textId="77777777" w:rsidR="005808B8" w:rsidRDefault="005808B8">
            <w:pPr>
              <w:spacing w:line="256" w:lineRule="auto"/>
              <w:rPr>
                <w:rFonts w:ascii="Times New Roman" w:hAnsi="Times New Roman"/>
                <w:iCs w:val="0"/>
                <w:sz w:val="22"/>
                <w:szCs w:val="22"/>
                <w:lang w:val="en-IN"/>
              </w:rPr>
            </w:pPr>
            <w:proofErr w:type="spellStart"/>
            <w:r>
              <w:rPr>
                <w:rFonts w:ascii="Times New Roman" w:hAnsi="Times New Roman"/>
                <w:iCs w:val="0"/>
                <w:sz w:val="22"/>
                <w:szCs w:val="22"/>
                <w:lang w:val="en-IN"/>
              </w:rPr>
              <w:t>Observation.interpretation</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99F04A4"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481F87E"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926EFC9"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5C9CF15"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A1A2308" w14:textId="77777777" w:rsidR="005808B8" w:rsidRDefault="005808B8">
            <w:pPr>
              <w:spacing w:line="256" w:lineRule="auto"/>
              <w:rPr>
                <w:rFonts w:ascii="Calibri" w:hAnsi="Calibri" w:cs="Calibri"/>
                <w:iCs w:val="0"/>
                <w:sz w:val="22"/>
                <w:szCs w:val="22"/>
                <w:lang w:val="en-IN"/>
              </w:rPr>
            </w:pPr>
            <w:r>
              <w:rPr>
                <w:rFonts w:ascii="Calibri" w:hAnsi="Calibri" w:cs="Calibri"/>
                <w:iCs w:val="0"/>
                <w:sz w:val="22"/>
                <w:szCs w:val="22"/>
                <w:lang w:val="en-IN"/>
              </w:rPr>
              <w:t>CD05.135</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7BED1E8" w14:textId="77777777" w:rsidR="005808B8" w:rsidRDefault="005808B8">
            <w:pPr>
              <w:spacing w:line="256" w:lineRule="auto"/>
              <w:jc w:val="center"/>
              <w:rPr>
                <w:rFonts w:ascii="Times New Roman" w:hAnsi="Times New Roman"/>
                <w:iCs w:val="0"/>
                <w:color w:val="000000"/>
                <w:sz w:val="22"/>
                <w:szCs w:val="22"/>
                <w:lang w:val="en-IN"/>
              </w:rPr>
            </w:pPr>
            <w:r>
              <w:rPr>
                <w:rFonts w:ascii="Times New Roman" w:hAnsi="Times New Roman"/>
                <w:iCs w:val="0"/>
                <w:color w:val="000000"/>
                <w:sz w:val="22"/>
                <w:szCs w:val="22"/>
                <w:lang w:val="en-IN"/>
              </w:rPr>
              <w:t>05.017.0006</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4E878F9E" w14:textId="77777777" w:rsidR="005808B8" w:rsidRDefault="005808B8">
            <w:pPr>
              <w:spacing w:line="256" w:lineRule="auto"/>
              <w:rPr>
                <w:rFonts w:ascii="Times New Roman" w:hAnsi="Times New Roman"/>
                <w:iCs w:val="0"/>
                <w:color w:val="000000"/>
                <w:sz w:val="22"/>
                <w:szCs w:val="22"/>
                <w:lang w:val="en-IN"/>
              </w:rPr>
            </w:pPr>
          </w:p>
        </w:tc>
      </w:tr>
      <w:tr w:rsidR="005808B8" w14:paraId="41CB60E5"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F987CA7"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 xml:space="preserve">Vital Sign Result </w:t>
            </w:r>
            <w:r>
              <w:rPr>
                <w:rFonts w:ascii="Times New Roman" w:hAnsi="Times New Roman"/>
                <w:iCs w:val="0"/>
                <w:color w:val="000000"/>
                <w:sz w:val="22"/>
                <w:szCs w:val="22"/>
                <w:lang w:val="en-IN"/>
              </w:rPr>
              <w:lastRenderedPageBreak/>
              <w:t>Reference Range - lower limit</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7F2F760" w14:textId="77777777" w:rsidR="005808B8" w:rsidRDefault="005808B8">
            <w:pPr>
              <w:spacing w:line="256" w:lineRule="auto"/>
              <w:rPr>
                <w:rFonts w:ascii="Times New Roman" w:hAnsi="Times New Roman"/>
                <w:iCs w:val="0"/>
                <w:sz w:val="22"/>
                <w:szCs w:val="22"/>
                <w:lang w:val="en-IN"/>
              </w:rPr>
            </w:pPr>
            <w:proofErr w:type="spellStart"/>
            <w:r>
              <w:rPr>
                <w:rFonts w:ascii="Times New Roman" w:hAnsi="Times New Roman"/>
                <w:iCs w:val="0"/>
                <w:sz w:val="22"/>
                <w:szCs w:val="22"/>
                <w:lang w:val="en-IN"/>
              </w:rPr>
              <w:lastRenderedPageBreak/>
              <w:t>Observation.interpretation</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F08D626"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10C3318"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C10D78A"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D29AF56"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3</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3385242"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CD05.039</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2B8638D" w14:textId="77777777" w:rsidR="005808B8" w:rsidRDefault="005808B8">
            <w:pPr>
              <w:spacing w:line="256" w:lineRule="auto"/>
              <w:jc w:val="center"/>
              <w:rPr>
                <w:rFonts w:ascii="Times New Roman" w:hAnsi="Times New Roman"/>
                <w:iCs w:val="0"/>
                <w:color w:val="000000"/>
                <w:sz w:val="22"/>
                <w:szCs w:val="22"/>
                <w:lang w:val="en-IN"/>
              </w:rPr>
            </w:pPr>
            <w:r>
              <w:rPr>
                <w:rFonts w:ascii="Times New Roman" w:hAnsi="Times New Roman"/>
                <w:iCs w:val="0"/>
                <w:color w:val="000000"/>
                <w:sz w:val="22"/>
                <w:szCs w:val="22"/>
                <w:lang w:val="en-IN"/>
              </w:rPr>
              <w:t>05.017.0007</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16CFED32" w14:textId="77777777" w:rsidR="005808B8" w:rsidRDefault="005808B8">
            <w:pPr>
              <w:spacing w:line="256" w:lineRule="auto"/>
              <w:rPr>
                <w:rFonts w:ascii="Times New Roman" w:hAnsi="Times New Roman"/>
                <w:iCs w:val="0"/>
                <w:color w:val="000000"/>
                <w:sz w:val="22"/>
                <w:szCs w:val="22"/>
                <w:lang w:val="en-IN"/>
              </w:rPr>
            </w:pPr>
          </w:p>
        </w:tc>
      </w:tr>
      <w:tr w:rsidR="005808B8" w14:paraId="5F697755"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25100D7"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Vital Sign Result Reference Range - Upper limit</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89A152A" w14:textId="77777777" w:rsidR="005808B8" w:rsidRDefault="005808B8">
            <w:pPr>
              <w:spacing w:line="256" w:lineRule="auto"/>
              <w:rPr>
                <w:rFonts w:ascii="Times New Roman" w:hAnsi="Times New Roman"/>
                <w:iCs w:val="0"/>
                <w:color w:val="000000"/>
                <w:sz w:val="22"/>
                <w:szCs w:val="22"/>
                <w:lang w:val="en-IN"/>
              </w:rPr>
            </w:pPr>
            <w:proofErr w:type="spellStart"/>
            <w:r>
              <w:rPr>
                <w:rFonts w:ascii="Times New Roman" w:hAnsi="Times New Roman"/>
                <w:iCs w:val="0"/>
                <w:color w:val="000000"/>
                <w:sz w:val="22"/>
                <w:szCs w:val="22"/>
                <w:lang w:val="en-IN"/>
              </w:rPr>
              <w:t>Observation.referenceRange.high</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A2ADD06"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96E172E"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F7C1E0B"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7998024"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3</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6D5872C" w14:textId="77777777" w:rsidR="005808B8" w:rsidRDefault="005808B8">
            <w:pPr>
              <w:spacing w:line="256" w:lineRule="auto"/>
              <w:rPr>
                <w:rFonts w:ascii="Calibri" w:hAnsi="Calibri" w:cs="Calibri"/>
                <w:iCs w:val="0"/>
                <w:sz w:val="22"/>
                <w:szCs w:val="22"/>
                <w:lang w:val="en-IN"/>
              </w:rPr>
            </w:pPr>
            <w:r>
              <w:rPr>
                <w:rFonts w:ascii="Calibri" w:hAnsi="Calibri" w:cs="Calibri"/>
                <w:iCs w:val="0"/>
                <w:sz w:val="22"/>
                <w:szCs w:val="22"/>
                <w:lang w:val="en-IN"/>
              </w:rPr>
              <w:t>CD05.039</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8AF6F42" w14:textId="77777777" w:rsidR="005808B8" w:rsidRDefault="005808B8">
            <w:pPr>
              <w:spacing w:line="256" w:lineRule="auto"/>
              <w:jc w:val="center"/>
              <w:rPr>
                <w:rFonts w:ascii="Times New Roman" w:hAnsi="Times New Roman"/>
                <w:iCs w:val="0"/>
                <w:color w:val="000000"/>
                <w:sz w:val="22"/>
                <w:szCs w:val="22"/>
                <w:lang w:val="en-IN"/>
              </w:rPr>
            </w:pPr>
            <w:r>
              <w:rPr>
                <w:rFonts w:ascii="Times New Roman" w:hAnsi="Times New Roman"/>
                <w:iCs w:val="0"/>
                <w:color w:val="000000"/>
                <w:sz w:val="22"/>
                <w:szCs w:val="22"/>
                <w:lang w:val="en-IN"/>
              </w:rPr>
              <w:t>05.017.0008</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2D4C33BC" w14:textId="77777777" w:rsidR="005808B8" w:rsidRDefault="005808B8">
            <w:pPr>
              <w:spacing w:line="256" w:lineRule="auto"/>
              <w:rPr>
                <w:rFonts w:ascii="Times New Roman" w:hAnsi="Times New Roman"/>
                <w:iCs w:val="0"/>
                <w:color w:val="000000"/>
                <w:sz w:val="22"/>
                <w:szCs w:val="22"/>
                <w:lang w:val="en-IN"/>
              </w:rPr>
            </w:pPr>
          </w:p>
        </w:tc>
      </w:tr>
      <w:tr w:rsidR="005808B8" w14:paraId="0F106BA0"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C13CF05"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Vital Sign Result Date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EF9D62C" w14:textId="77777777" w:rsidR="005808B8" w:rsidRDefault="005808B8">
            <w:pPr>
              <w:spacing w:line="256" w:lineRule="auto"/>
              <w:rPr>
                <w:rFonts w:ascii="Times New Roman" w:hAnsi="Times New Roman"/>
                <w:iCs w:val="0"/>
                <w:color w:val="000000"/>
                <w:sz w:val="22"/>
                <w:szCs w:val="22"/>
                <w:lang w:val="en-IN"/>
              </w:rPr>
            </w:pPr>
            <w:proofErr w:type="spellStart"/>
            <w:r>
              <w:rPr>
                <w:rFonts w:ascii="Times New Roman" w:hAnsi="Times New Roman"/>
                <w:iCs w:val="0"/>
                <w:color w:val="000000"/>
                <w:sz w:val="22"/>
                <w:szCs w:val="22"/>
                <w:lang w:val="en-IN"/>
              </w:rPr>
              <w:t>Observation.issued</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19A2A6D"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25A8CA2"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6D2186B"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Refer to Date (G00.01)</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4FF7433" w14:textId="77777777" w:rsidR="005808B8" w:rsidRDefault="005808B8">
            <w:pPr>
              <w:rPr>
                <w:rFonts w:ascii="Times New Roman" w:hAnsi="Times New Roman"/>
                <w:iCs w:val="0"/>
                <w:sz w:val="22"/>
                <w:szCs w:val="22"/>
                <w:lang w:val="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7198C44" w14:textId="77777777" w:rsidR="005808B8" w:rsidRDefault="005808B8">
            <w:pPr>
              <w:spacing w:line="256" w:lineRule="auto"/>
              <w:rPr>
                <w:rFonts w:asciiTheme="minorHAnsi" w:eastAsiaTheme="minorHAnsi" w:hAnsiTheme="minorHAnsi" w:cstheme="minorBidi"/>
                <w:iCs w:val="0"/>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A26C7F9" w14:textId="77777777" w:rsidR="005808B8" w:rsidRDefault="005808B8">
            <w:pPr>
              <w:spacing w:line="256" w:lineRule="auto"/>
              <w:jc w:val="center"/>
              <w:rPr>
                <w:rFonts w:ascii="Times New Roman" w:hAnsi="Times New Roman"/>
                <w:iCs w:val="0"/>
                <w:color w:val="000000"/>
                <w:sz w:val="22"/>
                <w:szCs w:val="22"/>
                <w:lang w:val="en-IN"/>
              </w:rPr>
            </w:pPr>
            <w:r>
              <w:rPr>
                <w:rFonts w:ascii="Times New Roman" w:hAnsi="Times New Roman"/>
                <w:iCs w:val="0"/>
                <w:color w:val="000000"/>
                <w:sz w:val="22"/>
                <w:szCs w:val="22"/>
                <w:lang w:val="en-IN"/>
              </w:rPr>
              <w:t>05.017.0009</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5CD268EE" w14:textId="77777777" w:rsidR="005808B8" w:rsidRDefault="005808B8">
            <w:pPr>
              <w:spacing w:line="256" w:lineRule="auto"/>
              <w:rPr>
                <w:rFonts w:ascii="Times New Roman" w:hAnsi="Times New Roman"/>
                <w:iCs w:val="0"/>
                <w:color w:val="000000"/>
                <w:sz w:val="22"/>
                <w:szCs w:val="22"/>
                <w:lang w:val="en-IN"/>
              </w:rPr>
            </w:pPr>
          </w:p>
        </w:tc>
      </w:tr>
      <w:tr w:rsidR="005808B8" w14:paraId="5D4F01FC"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3FD8197"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Vital Sign Result ID</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F6134A1" w14:textId="77777777" w:rsidR="005808B8" w:rsidRDefault="005808B8">
            <w:pPr>
              <w:spacing w:line="256" w:lineRule="auto"/>
              <w:rPr>
                <w:rFonts w:ascii="Times New Roman" w:hAnsi="Times New Roman"/>
                <w:iCs w:val="0"/>
                <w:color w:val="333333"/>
                <w:sz w:val="22"/>
                <w:szCs w:val="22"/>
                <w:lang w:val="en-IN"/>
              </w:rPr>
            </w:pPr>
            <w:proofErr w:type="spellStart"/>
            <w:r>
              <w:rPr>
                <w:rFonts w:ascii="Times New Roman" w:hAnsi="Times New Roman"/>
                <w:iCs w:val="0"/>
                <w:color w:val="333333"/>
                <w:sz w:val="22"/>
                <w:szCs w:val="22"/>
                <w:lang w:val="en-IN"/>
              </w:rPr>
              <w:t>Observation.identifier</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F2CD5DC"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6153CCD"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7CA632E"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A4BCC54"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8EA8C95" w14:textId="77777777" w:rsidR="005808B8" w:rsidRDefault="005808B8">
            <w:pPr>
              <w:rPr>
                <w:rFonts w:ascii="Times New Roman" w:hAnsi="Times New Roman"/>
                <w:iCs w:val="0"/>
                <w:sz w:val="22"/>
                <w:szCs w:val="22"/>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91FF058" w14:textId="77777777" w:rsidR="005808B8" w:rsidRDefault="005808B8">
            <w:pPr>
              <w:spacing w:line="256" w:lineRule="auto"/>
              <w:jc w:val="center"/>
              <w:rPr>
                <w:rFonts w:ascii="Times New Roman" w:hAnsi="Times New Roman"/>
                <w:iCs w:val="0"/>
                <w:sz w:val="22"/>
                <w:szCs w:val="22"/>
                <w:lang w:val="en-IN"/>
              </w:rPr>
            </w:pPr>
            <w:r>
              <w:rPr>
                <w:rFonts w:ascii="Times New Roman" w:hAnsi="Times New Roman"/>
                <w:iCs w:val="0"/>
                <w:sz w:val="22"/>
                <w:szCs w:val="22"/>
                <w:lang w:val="en-IN"/>
              </w:rPr>
              <w:t>05.017.0010</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69542CFE" w14:textId="77777777" w:rsidR="005808B8" w:rsidRDefault="005808B8">
            <w:pPr>
              <w:spacing w:line="256" w:lineRule="auto"/>
              <w:rPr>
                <w:rFonts w:ascii="Times New Roman" w:hAnsi="Times New Roman"/>
                <w:iCs w:val="0"/>
                <w:color w:val="000000"/>
                <w:sz w:val="22"/>
                <w:szCs w:val="22"/>
                <w:lang w:val="en-IN"/>
              </w:rPr>
            </w:pPr>
          </w:p>
        </w:tc>
      </w:tr>
      <w:tr w:rsidR="005808B8" w14:paraId="579F81F8" w14:textId="77777777" w:rsidTr="005808B8">
        <w:trPr>
          <w:trHeight w:val="315"/>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D6DCE4"/>
            <w:tcMar>
              <w:top w:w="0" w:type="dxa"/>
              <w:left w:w="45" w:type="dxa"/>
              <w:bottom w:w="0" w:type="dxa"/>
              <w:right w:w="45" w:type="dxa"/>
            </w:tcMar>
            <w:hideMark/>
          </w:tcPr>
          <w:p w14:paraId="3B0C0819" w14:textId="77777777" w:rsidR="005808B8" w:rsidRDefault="005808B8">
            <w:pPr>
              <w:spacing w:line="256" w:lineRule="auto"/>
              <w:jc w:val="center"/>
              <w:rPr>
                <w:rFonts w:ascii="Times New Roman" w:hAnsi="Times New Roman"/>
                <w:b/>
                <w:bCs/>
                <w:iCs w:val="0"/>
                <w:sz w:val="22"/>
                <w:szCs w:val="22"/>
                <w:lang w:val="en-IN"/>
              </w:rPr>
            </w:pPr>
            <w:r>
              <w:rPr>
                <w:rFonts w:ascii="Times New Roman" w:hAnsi="Times New Roman"/>
                <w:b/>
                <w:bCs/>
                <w:iCs w:val="0"/>
                <w:sz w:val="22"/>
                <w:szCs w:val="22"/>
                <w:lang w:val="en-IN"/>
              </w:rPr>
              <w:t>Examination</w:t>
            </w:r>
          </w:p>
        </w:tc>
      </w:tr>
      <w:tr w:rsidR="005808B8" w14:paraId="195E0DB9"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D49ED99"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Examination Type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82CCCA4" w14:textId="77777777" w:rsidR="005808B8" w:rsidRDefault="005808B8">
            <w:pPr>
              <w:spacing w:line="256" w:lineRule="auto"/>
              <w:rPr>
                <w:rFonts w:ascii="Times New Roman" w:hAnsi="Times New Roman"/>
                <w:iCs w:val="0"/>
                <w:color w:val="000000"/>
                <w:sz w:val="22"/>
                <w:szCs w:val="22"/>
                <w:lang w:val="en-IN"/>
              </w:rPr>
            </w:pPr>
            <w:proofErr w:type="spellStart"/>
            <w:r>
              <w:rPr>
                <w:rFonts w:ascii="Times New Roman" w:hAnsi="Times New Roman"/>
                <w:iCs w:val="0"/>
                <w:color w:val="000000"/>
                <w:sz w:val="22"/>
                <w:szCs w:val="22"/>
                <w:lang w:val="en-IN"/>
              </w:rPr>
              <w:t>Observation.category</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9B3830D"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6B74A89"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0B3482E"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8E4E175"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3</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FAA09B1" w14:textId="77777777" w:rsidR="005808B8" w:rsidRDefault="005808B8">
            <w:pPr>
              <w:spacing w:line="256" w:lineRule="auto"/>
              <w:rPr>
                <w:rFonts w:ascii="Calibri" w:hAnsi="Calibri" w:cs="Calibri"/>
                <w:iCs w:val="0"/>
                <w:sz w:val="22"/>
                <w:szCs w:val="22"/>
                <w:lang w:val="en-IN"/>
              </w:rPr>
            </w:pPr>
            <w:r>
              <w:rPr>
                <w:rFonts w:ascii="Calibri" w:hAnsi="Calibri" w:cs="Calibri"/>
                <w:iCs w:val="0"/>
                <w:sz w:val="22"/>
                <w:szCs w:val="22"/>
                <w:lang w:val="en-IN"/>
              </w:rPr>
              <w:t>CD05.061</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9428A04" w14:textId="77777777" w:rsidR="005808B8" w:rsidRDefault="005808B8">
            <w:pPr>
              <w:spacing w:line="256" w:lineRule="auto"/>
              <w:jc w:val="center"/>
              <w:rPr>
                <w:rFonts w:ascii="Times New Roman" w:hAnsi="Times New Roman"/>
                <w:iCs w:val="0"/>
                <w:color w:val="000000"/>
                <w:sz w:val="22"/>
                <w:szCs w:val="22"/>
                <w:lang w:val="en-IN"/>
              </w:rPr>
            </w:pPr>
            <w:r>
              <w:rPr>
                <w:rFonts w:ascii="Times New Roman" w:hAnsi="Times New Roman"/>
                <w:iCs w:val="0"/>
                <w:color w:val="000000"/>
                <w:sz w:val="22"/>
                <w:szCs w:val="22"/>
                <w:lang w:val="en-IN"/>
              </w:rPr>
              <w:t>05.016.0001</w:t>
            </w:r>
          </w:p>
        </w:tc>
        <w:tc>
          <w:tcPr>
            <w:tcW w:w="1529" w:type="dxa"/>
            <w:vMerge w:val="restart"/>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8B59690" w14:textId="77777777" w:rsidR="005808B8" w:rsidRDefault="005808B8">
            <w:pPr>
              <w:spacing w:line="256" w:lineRule="auto"/>
              <w:jc w:val="center"/>
              <w:rPr>
                <w:rFonts w:ascii="Times New Roman" w:hAnsi="Times New Roman"/>
                <w:iCs w:val="0"/>
                <w:color w:val="000000"/>
                <w:sz w:val="22"/>
                <w:szCs w:val="22"/>
                <w:lang w:val="en-IN"/>
              </w:rPr>
            </w:pPr>
            <w:r>
              <w:rPr>
                <w:rFonts w:ascii="Times New Roman" w:hAnsi="Times New Roman"/>
                <w:iCs w:val="0"/>
                <w:color w:val="000000"/>
                <w:sz w:val="22"/>
                <w:szCs w:val="22"/>
                <w:lang w:val="en-IN"/>
              </w:rPr>
              <w:t xml:space="preserve">There will be specific templates for each Type as per the medical speciality. </w:t>
            </w:r>
          </w:p>
        </w:tc>
      </w:tr>
      <w:tr w:rsidR="005808B8" w14:paraId="6FA9590F"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8412BE7"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Examination Finding</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73E1184" w14:textId="77777777" w:rsidR="005808B8" w:rsidRDefault="005808B8">
            <w:pPr>
              <w:spacing w:line="256" w:lineRule="auto"/>
              <w:rPr>
                <w:rFonts w:ascii="Times New Roman" w:hAnsi="Times New Roman"/>
                <w:iCs w:val="0"/>
                <w:sz w:val="22"/>
                <w:szCs w:val="22"/>
                <w:lang w:val="en-IN"/>
              </w:rPr>
            </w:pPr>
            <w:proofErr w:type="spellStart"/>
            <w:r>
              <w:rPr>
                <w:rFonts w:ascii="Times New Roman" w:hAnsi="Times New Roman"/>
                <w:iCs w:val="0"/>
                <w:sz w:val="22"/>
                <w:szCs w:val="22"/>
                <w:lang w:val="en-IN"/>
              </w:rPr>
              <w:t>Observation.code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332AB33"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9DEB0D8"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F334F45"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E74ED33"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4096</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6BC7CFF" w14:textId="77777777" w:rsidR="005808B8" w:rsidRDefault="005808B8">
            <w:pPr>
              <w:rPr>
                <w:rFonts w:ascii="Times New Roman" w:hAnsi="Times New Roman"/>
                <w:iCs w:val="0"/>
                <w:sz w:val="22"/>
                <w:szCs w:val="22"/>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813F059" w14:textId="77777777" w:rsidR="005808B8" w:rsidRDefault="005808B8">
            <w:pPr>
              <w:spacing w:line="256" w:lineRule="auto"/>
              <w:jc w:val="center"/>
              <w:rPr>
                <w:rFonts w:ascii="Times New Roman" w:hAnsi="Times New Roman"/>
                <w:iCs w:val="0"/>
                <w:color w:val="000000"/>
                <w:sz w:val="22"/>
                <w:szCs w:val="22"/>
                <w:lang w:val="en-IN"/>
              </w:rPr>
            </w:pPr>
            <w:r>
              <w:rPr>
                <w:rFonts w:ascii="Times New Roman" w:hAnsi="Times New Roman"/>
                <w:iCs w:val="0"/>
                <w:color w:val="000000"/>
                <w:sz w:val="22"/>
                <w:szCs w:val="22"/>
                <w:lang w:val="en-IN"/>
              </w:rPr>
              <w:t>05.016.0002</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7FF83229" w14:textId="77777777" w:rsidR="005808B8" w:rsidRDefault="005808B8">
            <w:pPr>
              <w:spacing w:line="256" w:lineRule="auto"/>
              <w:rPr>
                <w:rFonts w:ascii="Times New Roman" w:hAnsi="Times New Roman"/>
                <w:iCs w:val="0"/>
                <w:color w:val="000000"/>
                <w:sz w:val="22"/>
                <w:szCs w:val="22"/>
                <w:lang w:val="en-IN"/>
              </w:rPr>
            </w:pPr>
          </w:p>
        </w:tc>
      </w:tr>
      <w:tr w:rsidR="005808B8" w14:paraId="2B0B9AB5"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ECA928E"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Examined System</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C652009" w14:textId="77777777" w:rsidR="005808B8" w:rsidRDefault="005808B8">
            <w:pPr>
              <w:spacing w:line="256" w:lineRule="auto"/>
              <w:rPr>
                <w:rFonts w:ascii="Times New Roman" w:hAnsi="Times New Roman"/>
                <w:iCs w:val="0"/>
                <w:color w:val="333333"/>
                <w:sz w:val="22"/>
                <w:szCs w:val="22"/>
                <w:lang w:val="en-IN"/>
              </w:rPr>
            </w:pPr>
            <w:proofErr w:type="spellStart"/>
            <w:r>
              <w:rPr>
                <w:rFonts w:ascii="Times New Roman" w:hAnsi="Times New Roman"/>
                <w:iCs w:val="0"/>
                <w:color w:val="333333"/>
                <w:sz w:val="22"/>
                <w:szCs w:val="22"/>
                <w:lang w:val="en-IN"/>
              </w:rPr>
              <w:t>BodyStructure.location</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E8AD9ED"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FD73F14"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F9B9DE8"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005BD9A"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7477B23" w14:textId="77777777" w:rsidR="005808B8" w:rsidRDefault="005808B8">
            <w:pPr>
              <w:spacing w:line="256" w:lineRule="auto"/>
              <w:rPr>
                <w:rFonts w:ascii="Calibri" w:hAnsi="Calibri" w:cs="Calibri"/>
                <w:iCs w:val="0"/>
                <w:sz w:val="22"/>
                <w:szCs w:val="22"/>
                <w:lang w:val="en-IN"/>
              </w:rPr>
            </w:pPr>
            <w:r>
              <w:rPr>
                <w:rFonts w:ascii="Calibri" w:hAnsi="Calibri" w:cs="Calibri"/>
                <w:iCs w:val="0"/>
                <w:sz w:val="22"/>
                <w:szCs w:val="22"/>
                <w:lang w:val="en-IN"/>
              </w:rPr>
              <w:t>CD05.033</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C4BBE6A" w14:textId="77777777" w:rsidR="005808B8" w:rsidRDefault="005808B8">
            <w:pPr>
              <w:spacing w:line="256" w:lineRule="auto"/>
              <w:jc w:val="center"/>
              <w:rPr>
                <w:rFonts w:ascii="Times New Roman" w:hAnsi="Times New Roman"/>
                <w:iCs w:val="0"/>
                <w:color w:val="000000"/>
                <w:sz w:val="22"/>
                <w:szCs w:val="22"/>
                <w:lang w:val="en-IN"/>
              </w:rPr>
            </w:pPr>
            <w:r>
              <w:rPr>
                <w:rFonts w:ascii="Times New Roman" w:hAnsi="Times New Roman"/>
                <w:iCs w:val="0"/>
                <w:color w:val="000000"/>
                <w:sz w:val="22"/>
                <w:szCs w:val="22"/>
                <w:lang w:val="en-IN"/>
              </w:rPr>
              <w:t>05.016.0003</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70D4B408" w14:textId="77777777" w:rsidR="005808B8" w:rsidRDefault="005808B8">
            <w:pPr>
              <w:spacing w:line="256" w:lineRule="auto"/>
              <w:rPr>
                <w:rFonts w:ascii="Times New Roman" w:hAnsi="Times New Roman"/>
                <w:iCs w:val="0"/>
                <w:color w:val="000000"/>
                <w:sz w:val="22"/>
                <w:szCs w:val="22"/>
                <w:lang w:val="en-IN"/>
              </w:rPr>
            </w:pPr>
          </w:p>
        </w:tc>
      </w:tr>
      <w:tr w:rsidR="005808B8" w14:paraId="2798987C" w14:textId="77777777" w:rsidTr="005808B8">
        <w:trPr>
          <w:trHeight w:val="315"/>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8EAADB"/>
            <w:tcMar>
              <w:top w:w="0" w:type="dxa"/>
              <w:left w:w="45" w:type="dxa"/>
              <w:bottom w:w="0" w:type="dxa"/>
              <w:right w:w="45" w:type="dxa"/>
            </w:tcMar>
            <w:hideMark/>
          </w:tcPr>
          <w:p w14:paraId="773AD8B5" w14:textId="77777777" w:rsidR="005808B8" w:rsidRDefault="005808B8">
            <w:pPr>
              <w:spacing w:line="256" w:lineRule="auto"/>
              <w:jc w:val="center"/>
              <w:rPr>
                <w:rFonts w:ascii="Times New Roman" w:hAnsi="Times New Roman"/>
                <w:b/>
                <w:bCs/>
                <w:iCs w:val="0"/>
                <w:color w:val="000000"/>
                <w:sz w:val="22"/>
                <w:szCs w:val="22"/>
                <w:lang w:val="en-IN"/>
              </w:rPr>
            </w:pPr>
            <w:r>
              <w:rPr>
                <w:rFonts w:ascii="Times New Roman" w:hAnsi="Times New Roman"/>
                <w:b/>
                <w:bCs/>
                <w:iCs w:val="0"/>
                <w:color w:val="000000"/>
                <w:sz w:val="22"/>
                <w:szCs w:val="22"/>
                <w:lang w:val="en-IN"/>
              </w:rPr>
              <w:t>Assessment</w:t>
            </w:r>
          </w:p>
        </w:tc>
      </w:tr>
      <w:tr w:rsidR="005808B8" w14:paraId="41916237" w14:textId="77777777" w:rsidTr="005808B8">
        <w:trPr>
          <w:trHeight w:val="315"/>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D6DCE4"/>
            <w:tcMar>
              <w:top w:w="0" w:type="dxa"/>
              <w:left w:w="45" w:type="dxa"/>
              <w:bottom w:w="0" w:type="dxa"/>
              <w:right w:w="45" w:type="dxa"/>
            </w:tcMar>
            <w:hideMark/>
          </w:tcPr>
          <w:p w14:paraId="241E82EC" w14:textId="77777777" w:rsidR="005808B8" w:rsidRDefault="005808B8">
            <w:pPr>
              <w:spacing w:line="256" w:lineRule="auto"/>
              <w:jc w:val="center"/>
              <w:rPr>
                <w:rFonts w:ascii="Times New Roman" w:hAnsi="Times New Roman"/>
                <w:b/>
                <w:bCs/>
                <w:iCs w:val="0"/>
                <w:color w:val="000000"/>
                <w:sz w:val="22"/>
                <w:szCs w:val="22"/>
                <w:lang w:val="en-IN"/>
              </w:rPr>
            </w:pPr>
            <w:r>
              <w:rPr>
                <w:rFonts w:ascii="Times New Roman" w:hAnsi="Times New Roman"/>
                <w:b/>
                <w:bCs/>
                <w:iCs w:val="0"/>
                <w:color w:val="000000"/>
                <w:sz w:val="22"/>
                <w:szCs w:val="22"/>
                <w:lang w:val="en-IN"/>
              </w:rPr>
              <w:t>Diagnosis</w:t>
            </w:r>
          </w:p>
        </w:tc>
      </w:tr>
      <w:tr w:rsidR="005808B8" w14:paraId="791FCB03"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171A097"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Health Condition Type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F2A74B4" w14:textId="77777777" w:rsidR="005808B8" w:rsidRDefault="005808B8">
            <w:pPr>
              <w:spacing w:line="256" w:lineRule="auto"/>
              <w:rPr>
                <w:rFonts w:ascii="Times New Roman" w:hAnsi="Times New Roman"/>
                <w:iCs w:val="0"/>
                <w:color w:val="333333"/>
                <w:sz w:val="22"/>
                <w:szCs w:val="22"/>
                <w:lang w:val="en-IN"/>
              </w:rPr>
            </w:pPr>
            <w:proofErr w:type="spellStart"/>
            <w:r>
              <w:rPr>
                <w:rFonts w:ascii="Times New Roman" w:hAnsi="Times New Roman"/>
                <w:iCs w:val="0"/>
                <w:color w:val="333333"/>
                <w:sz w:val="22"/>
                <w:szCs w:val="22"/>
                <w:lang w:val="en-IN"/>
              </w:rPr>
              <w:t>Condition.code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ACC11E8"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1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1D7C1AE"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D2E063A"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9B1CCFE"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511F1BB"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CD05.022</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C737B63" w14:textId="77777777" w:rsidR="005808B8" w:rsidRDefault="005808B8">
            <w:pPr>
              <w:spacing w:line="256" w:lineRule="auto"/>
              <w:jc w:val="center"/>
              <w:rPr>
                <w:rFonts w:ascii="Times New Roman" w:hAnsi="Times New Roman"/>
                <w:iCs w:val="0"/>
                <w:sz w:val="22"/>
                <w:szCs w:val="22"/>
                <w:lang w:val="en-IN"/>
              </w:rPr>
            </w:pPr>
            <w:r>
              <w:rPr>
                <w:rFonts w:ascii="Times New Roman" w:hAnsi="Times New Roman"/>
                <w:iCs w:val="0"/>
                <w:sz w:val="22"/>
                <w:szCs w:val="22"/>
                <w:lang w:val="en-IN"/>
              </w:rPr>
              <w:t>05.020.0001</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5514062" w14:textId="77777777" w:rsidR="005808B8" w:rsidRDefault="005808B8">
            <w:pPr>
              <w:rPr>
                <w:rFonts w:ascii="Times New Roman" w:hAnsi="Times New Roman"/>
                <w:iCs w:val="0"/>
                <w:sz w:val="22"/>
                <w:szCs w:val="22"/>
                <w:lang w:val="en-IN"/>
              </w:rPr>
            </w:pPr>
          </w:p>
        </w:tc>
      </w:tr>
      <w:tr w:rsidR="005808B8" w14:paraId="622A58B7"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3BC2302"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lastRenderedPageBreak/>
              <w:t>Health Condition name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397D35F" w14:textId="77777777" w:rsidR="005808B8" w:rsidRDefault="005808B8">
            <w:pPr>
              <w:spacing w:line="256" w:lineRule="auto"/>
              <w:rPr>
                <w:rFonts w:ascii="Times New Roman" w:hAnsi="Times New Roman"/>
                <w:iCs w:val="0"/>
                <w:color w:val="333333"/>
                <w:sz w:val="22"/>
                <w:szCs w:val="22"/>
                <w:lang w:val="en-IN"/>
              </w:rPr>
            </w:pPr>
            <w:proofErr w:type="spellStart"/>
            <w:r>
              <w:rPr>
                <w:rFonts w:ascii="Times New Roman" w:hAnsi="Times New Roman"/>
                <w:iCs w:val="0"/>
                <w:color w:val="333333"/>
                <w:sz w:val="22"/>
                <w:szCs w:val="22"/>
                <w:lang w:val="en-IN"/>
              </w:rPr>
              <w:t>Condition.code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294E6F0"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1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56C4FBE"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73BFB98"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32FF2AE"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9</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17DA55F"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CD05.019</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C3E1524" w14:textId="77777777" w:rsidR="005808B8" w:rsidRDefault="005808B8">
            <w:pPr>
              <w:spacing w:line="256" w:lineRule="auto"/>
              <w:jc w:val="center"/>
              <w:rPr>
                <w:rFonts w:ascii="Times New Roman" w:hAnsi="Times New Roman"/>
                <w:iCs w:val="0"/>
                <w:sz w:val="22"/>
                <w:szCs w:val="22"/>
                <w:lang w:val="en-IN"/>
              </w:rPr>
            </w:pPr>
            <w:r>
              <w:rPr>
                <w:rFonts w:ascii="Times New Roman" w:hAnsi="Times New Roman"/>
                <w:iCs w:val="0"/>
                <w:sz w:val="22"/>
                <w:szCs w:val="22"/>
                <w:lang w:val="en-IN"/>
              </w:rPr>
              <w:t>05.020.0002</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4BDD892" w14:textId="77777777" w:rsidR="005808B8" w:rsidRDefault="005808B8">
            <w:pPr>
              <w:rPr>
                <w:rFonts w:ascii="Times New Roman" w:hAnsi="Times New Roman"/>
                <w:iCs w:val="0"/>
                <w:sz w:val="22"/>
                <w:szCs w:val="22"/>
                <w:lang w:val="en-IN"/>
              </w:rPr>
            </w:pPr>
          </w:p>
        </w:tc>
      </w:tr>
      <w:tr w:rsidR="005808B8" w14:paraId="0C5FD76C"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D9A521B"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Health Condition Code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44C7F51" w14:textId="77777777" w:rsidR="005808B8" w:rsidRDefault="005808B8">
            <w:pPr>
              <w:spacing w:line="256" w:lineRule="auto"/>
              <w:rPr>
                <w:rFonts w:ascii="Times New Roman" w:hAnsi="Times New Roman"/>
                <w:iCs w:val="0"/>
                <w:color w:val="333333"/>
                <w:sz w:val="22"/>
                <w:szCs w:val="22"/>
                <w:lang w:val="en-IN"/>
              </w:rPr>
            </w:pPr>
            <w:proofErr w:type="spellStart"/>
            <w:r>
              <w:rPr>
                <w:rFonts w:ascii="Times New Roman" w:hAnsi="Times New Roman"/>
                <w:iCs w:val="0"/>
                <w:color w:val="333333"/>
                <w:sz w:val="22"/>
                <w:szCs w:val="22"/>
                <w:lang w:val="en-IN"/>
              </w:rPr>
              <w:t>Condition.code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5BD3865"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1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72938CF"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37526EE"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063481D"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10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BD2373B"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CD05.019/ ICD10/</w:t>
            </w:r>
            <w:proofErr w:type="spellStart"/>
            <w:r>
              <w:rPr>
                <w:rFonts w:ascii="Times New Roman" w:hAnsi="Times New Roman"/>
                <w:iCs w:val="0"/>
                <w:sz w:val="22"/>
                <w:szCs w:val="22"/>
                <w:lang w:val="en-IN"/>
              </w:rPr>
              <w:t>SNOMeD</w:t>
            </w:r>
            <w:proofErr w:type="spellEnd"/>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A9DC334" w14:textId="77777777" w:rsidR="005808B8" w:rsidRDefault="005808B8">
            <w:pPr>
              <w:spacing w:line="256" w:lineRule="auto"/>
              <w:jc w:val="center"/>
              <w:rPr>
                <w:rFonts w:ascii="Times New Roman" w:hAnsi="Times New Roman"/>
                <w:iCs w:val="0"/>
                <w:sz w:val="22"/>
                <w:szCs w:val="22"/>
                <w:lang w:val="en-IN"/>
              </w:rPr>
            </w:pPr>
            <w:r>
              <w:rPr>
                <w:rFonts w:ascii="Times New Roman" w:hAnsi="Times New Roman"/>
                <w:iCs w:val="0"/>
                <w:sz w:val="22"/>
                <w:szCs w:val="22"/>
                <w:lang w:val="en-IN"/>
              </w:rPr>
              <w:t>05.020.0003</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15671FE"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Diagnosis ID</w:t>
            </w:r>
          </w:p>
        </w:tc>
      </w:tr>
      <w:tr w:rsidR="005808B8" w14:paraId="2ACF256E"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3D7FBE9"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Health Condition Description</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FE803E5" w14:textId="77777777" w:rsidR="005808B8" w:rsidRDefault="005808B8">
            <w:pPr>
              <w:spacing w:line="256" w:lineRule="auto"/>
              <w:rPr>
                <w:rFonts w:ascii="Times New Roman" w:hAnsi="Times New Roman"/>
                <w:iCs w:val="0"/>
                <w:color w:val="333333"/>
                <w:sz w:val="22"/>
                <w:szCs w:val="22"/>
                <w:lang w:val="en-IN"/>
              </w:rPr>
            </w:pPr>
            <w:proofErr w:type="spellStart"/>
            <w:r>
              <w:rPr>
                <w:rFonts w:ascii="Times New Roman" w:hAnsi="Times New Roman"/>
                <w:iCs w:val="0"/>
                <w:color w:val="333333"/>
                <w:sz w:val="22"/>
                <w:szCs w:val="22"/>
                <w:lang w:val="en-IN"/>
              </w:rPr>
              <w:t>Condition.note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2EA3166"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1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D75DB4B"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D6A796D"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8C138BD"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254</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7AAAB77" w14:textId="77777777" w:rsidR="005808B8" w:rsidRDefault="005808B8">
            <w:pPr>
              <w:rPr>
                <w:rFonts w:ascii="Times New Roman" w:hAnsi="Times New Roman"/>
                <w:iCs w:val="0"/>
                <w:sz w:val="22"/>
                <w:szCs w:val="22"/>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980B0FF" w14:textId="77777777" w:rsidR="005808B8" w:rsidRDefault="005808B8">
            <w:pPr>
              <w:spacing w:line="256" w:lineRule="auto"/>
              <w:jc w:val="center"/>
              <w:rPr>
                <w:rFonts w:ascii="Times New Roman" w:hAnsi="Times New Roman"/>
                <w:iCs w:val="0"/>
                <w:sz w:val="22"/>
                <w:szCs w:val="22"/>
                <w:lang w:val="en-IN"/>
              </w:rPr>
            </w:pPr>
            <w:r>
              <w:rPr>
                <w:rFonts w:ascii="Times New Roman" w:hAnsi="Times New Roman"/>
                <w:iCs w:val="0"/>
                <w:sz w:val="22"/>
                <w:szCs w:val="22"/>
                <w:lang w:val="en-IN"/>
              </w:rPr>
              <w:t>05.020.0004</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9130C64" w14:textId="77777777" w:rsidR="005808B8" w:rsidRDefault="005808B8">
            <w:pPr>
              <w:rPr>
                <w:rFonts w:ascii="Times New Roman" w:hAnsi="Times New Roman"/>
                <w:iCs w:val="0"/>
                <w:sz w:val="22"/>
                <w:szCs w:val="22"/>
                <w:lang w:val="en-IN"/>
              </w:rPr>
            </w:pPr>
          </w:p>
        </w:tc>
      </w:tr>
      <w:tr w:rsidR="005808B8" w14:paraId="1A1AA359"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7DBC347"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Health Condition Category</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4DF5E38" w14:textId="77777777" w:rsidR="005808B8" w:rsidRDefault="005808B8">
            <w:pPr>
              <w:spacing w:line="256" w:lineRule="auto"/>
              <w:rPr>
                <w:rFonts w:ascii="Times New Roman" w:hAnsi="Times New Roman"/>
                <w:iCs w:val="0"/>
                <w:color w:val="000000"/>
                <w:sz w:val="22"/>
                <w:szCs w:val="22"/>
                <w:lang w:val="en-IN"/>
              </w:rPr>
            </w:pPr>
            <w:proofErr w:type="spellStart"/>
            <w:r>
              <w:rPr>
                <w:rFonts w:ascii="Times New Roman" w:hAnsi="Times New Roman"/>
                <w:iCs w:val="0"/>
                <w:color w:val="000000"/>
                <w:sz w:val="22"/>
                <w:szCs w:val="22"/>
                <w:lang w:val="en-IN"/>
              </w:rPr>
              <w:t>Condition.category</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82E8BF8"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1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CBC8C39"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85C4C76"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7EE181F"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1</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4201B26" w14:textId="77777777" w:rsidR="005808B8" w:rsidRDefault="005808B8">
            <w:pPr>
              <w:rPr>
                <w:rFonts w:ascii="Times New Roman" w:hAnsi="Times New Roman"/>
                <w:iCs w:val="0"/>
                <w:sz w:val="22"/>
                <w:szCs w:val="22"/>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EBE825C" w14:textId="77777777" w:rsidR="005808B8" w:rsidRDefault="005808B8">
            <w:pPr>
              <w:spacing w:line="256" w:lineRule="auto"/>
              <w:jc w:val="center"/>
              <w:rPr>
                <w:rFonts w:ascii="Times New Roman" w:hAnsi="Times New Roman"/>
                <w:iCs w:val="0"/>
                <w:sz w:val="22"/>
                <w:szCs w:val="22"/>
                <w:lang w:val="en-IN"/>
              </w:rPr>
            </w:pPr>
            <w:r>
              <w:rPr>
                <w:rFonts w:ascii="Times New Roman" w:hAnsi="Times New Roman"/>
                <w:iCs w:val="0"/>
                <w:sz w:val="22"/>
                <w:szCs w:val="22"/>
                <w:lang w:val="en-IN"/>
              </w:rPr>
              <w:t>05.020.0005</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D9BB925" w14:textId="77777777" w:rsidR="005808B8" w:rsidRDefault="005808B8">
            <w:pPr>
              <w:rPr>
                <w:rFonts w:ascii="Times New Roman" w:hAnsi="Times New Roman"/>
                <w:iCs w:val="0"/>
                <w:sz w:val="22"/>
                <w:szCs w:val="22"/>
                <w:lang w:val="en-IN"/>
              </w:rPr>
            </w:pPr>
          </w:p>
        </w:tc>
      </w:tr>
      <w:tr w:rsidR="005808B8" w14:paraId="75F123AE"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AF95E2F"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Diagnosis Priority</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B9EE42E" w14:textId="77777777" w:rsidR="005808B8" w:rsidRDefault="005808B8">
            <w:pPr>
              <w:spacing w:line="256" w:lineRule="auto"/>
              <w:rPr>
                <w:rFonts w:ascii="Times New Roman" w:hAnsi="Times New Roman"/>
                <w:iCs w:val="0"/>
                <w:color w:val="000000"/>
                <w:sz w:val="22"/>
                <w:szCs w:val="22"/>
                <w:lang w:val="en-IN"/>
              </w:rPr>
            </w:pPr>
            <w:proofErr w:type="spellStart"/>
            <w:r>
              <w:rPr>
                <w:rFonts w:ascii="Times New Roman" w:hAnsi="Times New Roman"/>
                <w:iCs w:val="0"/>
                <w:color w:val="000000"/>
                <w:sz w:val="22"/>
                <w:szCs w:val="22"/>
                <w:lang w:val="en-IN"/>
              </w:rPr>
              <w:t>Condition.severity</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9A4678B"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1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3250720"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E8F4956"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9FD6C0B"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1</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A26A8F4" w14:textId="77777777" w:rsidR="005808B8" w:rsidRDefault="005808B8">
            <w:pPr>
              <w:rPr>
                <w:rFonts w:ascii="Times New Roman" w:hAnsi="Times New Roman"/>
                <w:iCs w:val="0"/>
                <w:sz w:val="22"/>
                <w:szCs w:val="22"/>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82C7302" w14:textId="77777777" w:rsidR="005808B8" w:rsidRDefault="005808B8">
            <w:pPr>
              <w:spacing w:line="256" w:lineRule="auto"/>
              <w:jc w:val="center"/>
              <w:rPr>
                <w:rFonts w:ascii="Times New Roman" w:hAnsi="Times New Roman"/>
                <w:iCs w:val="0"/>
                <w:sz w:val="22"/>
                <w:szCs w:val="22"/>
                <w:lang w:val="en-IN"/>
              </w:rPr>
            </w:pPr>
            <w:r>
              <w:rPr>
                <w:rFonts w:ascii="Times New Roman" w:hAnsi="Times New Roman"/>
                <w:iCs w:val="0"/>
                <w:sz w:val="22"/>
                <w:szCs w:val="22"/>
                <w:lang w:val="en-IN"/>
              </w:rPr>
              <w:t>05.020.0006</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C44C972" w14:textId="77777777" w:rsidR="005808B8" w:rsidRDefault="005808B8">
            <w:pPr>
              <w:rPr>
                <w:rFonts w:ascii="Times New Roman" w:hAnsi="Times New Roman"/>
                <w:iCs w:val="0"/>
                <w:sz w:val="22"/>
                <w:szCs w:val="22"/>
                <w:lang w:val="en-IN"/>
              </w:rPr>
            </w:pPr>
          </w:p>
        </w:tc>
      </w:tr>
      <w:tr w:rsidR="005808B8" w14:paraId="51803AD4"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EF2C16C"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Present Health Condition Onset Date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1F325C7" w14:textId="77777777" w:rsidR="005808B8" w:rsidRDefault="005808B8">
            <w:pPr>
              <w:spacing w:line="256" w:lineRule="auto"/>
              <w:rPr>
                <w:rFonts w:ascii="Times New Roman" w:hAnsi="Times New Roman"/>
                <w:iCs w:val="0"/>
                <w:color w:val="333333"/>
                <w:sz w:val="22"/>
                <w:szCs w:val="22"/>
                <w:lang w:val="en-IN"/>
              </w:rPr>
            </w:pPr>
            <w:proofErr w:type="spellStart"/>
            <w:r>
              <w:rPr>
                <w:rFonts w:ascii="Times New Roman" w:hAnsi="Times New Roman"/>
                <w:iCs w:val="0"/>
                <w:color w:val="333333"/>
                <w:sz w:val="22"/>
                <w:szCs w:val="22"/>
                <w:lang w:val="en-IN"/>
              </w:rPr>
              <w:t>Condition.onset</w:t>
            </w:r>
            <w:proofErr w:type="spellEnd"/>
            <w:r>
              <w:rPr>
                <w:rFonts w:ascii="Times New Roman" w:hAnsi="Times New Roman"/>
                <w:iCs w:val="0"/>
                <w:color w:val="333333"/>
                <w:sz w:val="22"/>
                <w:szCs w:val="22"/>
                <w:lang w:val="en-IN"/>
              </w:rPr>
              <w:t>[x]</w:t>
            </w:r>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7FCF917"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1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EECD13B"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E23A82B"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Refer to Date (G00.01)</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8F7241C" w14:textId="77777777" w:rsidR="005808B8" w:rsidRDefault="005808B8">
            <w:pPr>
              <w:rPr>
                <w:rFonts w:ascii="Times New Roman" w:hAnsi="Times New Roman"/>
                <w:iCs w:val="0"/>
                <w:sz w:val="22"/>
                <w:szCs w:val="22"/>
                <w:lang w:val="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C30F947" w14:textId="77777777" w:rsidR="005808B8" w:rsidRDefault="005808B8">
            <w:pPr>
              <w:spacing w:line="256" w:lineRule="auto"/>
              <w:rPr>
                <w:rFonts w:asciiTheme="minorHAnsi" w:eastAsiaTheme="minorHAnsi" w:hAnsiTheme="minorHAnsi" w:cstheme="minorBidi"/>
                <w:iCs w:val="0"/>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DD7C79F" w14:textId="77777777" w:rsidR="005808B8" w:rsidRDefault="005808B8">
            <w:pPr>
              <w:spacing w:line="256" w:lineRule="auto"/>
              <w:jc w:val="center"/>
              <w:rPr>
                <w:rFonts w:ascii="Times New Roman" w:hAnsi="Times New Roman"/>
                <w:iCs w:val="0"/>
                <w:sz w:val="22"/>
                <w:szCs w:val="22"/>
                <w:lang w:val="en-IN"/>
              </w:rPr>
            </w:pPr>
            <w:r>
              <w:rPr>
                <w:rFonts w:ascii="Times New Roman" w:hAnsi="Times New Roman"/>
                <w:iCs w:val="0"/>
                <w:sz w:val="22"/>
                <w:szCs w:val="22"/>
                <w:lang w:val="en-IN"/>
              </w:rPr>
              <w:t>05.020.0010</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A120CC1"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Auto captures date of entry</w:t>
            </w:r>
          </w:p>
        </w:tc>
      </w:tr>
      <w:tr w:rsidR="005808B8" w14:paraId="55E621D3"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F5DB460"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Health Condition Status</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8DDAD28" w14:textId="77777777" w:rsidR="005808B8" w:rsidRDefault="005808B8">
            <w:pPr>
              <w:spacing w:line="256" w:lineRule="auto"/>
              <w:rPr>
                <w:rFonts w:ascii="Times New Roman" w:hAnsi="Times New Roman"/>
                <w:iCs w:val="0"/>
                <w:color w:val="000000"/>
                <w:sz w:val="22"/>
                <w:szCs w:val="22"/>
                <w:lang w:val="en-IN"/>
              </w:rPr>
            </w:pPr>
            <w:proofErr w:type="spellStart"/>
            <w:r>
              <w:rPr>
                <w:rFonts w:ascii="Times New Roman" w:hAnsi="Times New Roman"/>
                <w:iCs w:val="0"/>
                <w:color w:val="000000"/>
                <w:sz w:val="22"/>
                <w:szCs w:val="22"/>
                <w:lang w:val="en-IN"/>
              </w:rPr>
              <w:t>Condition.clinicalStatus</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B4888AF"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1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8B08168"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66158D5"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F99CC5A"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A4184E3"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CD05.021</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E9403C2" w14:textId="77777777" w:rsidR="005808B8" w:rsidRDefault="005808B8">
            <w:pPr>
              <w:spacing w:line="256" w:lineRule="auto"/>
              <w:jc w:val="center"/>
              <w:rPr>
                <w:rFonts w:ascii="Times New Roman" w:hAnsi="Times New Roman"/>
                <w:iCs w:val="0"/>
                <w:sz w:val="22"/>
                <w:szCs w:val="22"/>
                <w:lang w:val="en-IN"/>
              </w:rPr>
            </w:pPr>
            <w:r>
              <w:rPr>
                <w:rFonts w:ascii="Times New Roman" w:hAnsi="Times New Roman"/>
                <w:iCs w:val="0"/>
                <w:sz w:val="22"/>
                <w:szCs w:val="22"/>
                <w:lang w:val="en-IN"/>
              </w:rPr>
              <w:t>05.020.0007</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F60F6BA"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System should facilitate closure of a cured condition</w:t>
            </w:r>
          </w:p>
        </w:tc>
      </w:tr>
      <w:tr w:rsidR="005808B8" w14:paraId="3E74E3C2"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8AC76D6"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Comorbidity Indicator</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B57F21F" w14:textId="77777777" w:rsidR="005808B8" w:rsidRDefault="005808B8">
            <w:pPr>
              <w:spacing w:line="256" w:lineRule="auto"/>
              <w:rPr>
                <w:rFonts w:ascii="Times New Roman" w:hAnsi="Times New Roman"/>
                <w:iCs w:val="0"/>
                <w:color w:val="333333"/>
                <w:sz w:val="22"/>
                <w:szCs w:val="22"/>
                <w:lang w:val="en-IN"/>
              </w:rPr>
            </w:pPr>
            <w:proofErr w:type="spellStart"/>
            <w:r>
              <w:rPr>
                <w:rFonts w:ascii="Times New Roman" w:hAnsi="Times New Roman"/>
                <w:iCs w:val="0"/>
                <w:color w:val="333333"/>
                <w:sz w:val="22"/>
                <w:szCs w:val="22"/>
                <w:lang w:val="en-IN"/>
              </w:rPr>
              <w:t>EpisodeOfCare.diagnosis.role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7F044D6"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1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78D9AB5"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E751135"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C21F6F8"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1</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E0C6455" w14:textId="77777777" w:rsidR="005808B8" w:rsidRDefault="005808B8">
            <w:pPr>
              <w:rPr>
                <w:rFonts w:ascii="Times New Roman" w:hAnsi="Times New Roman"/>
                <w:iCs w:val="0"/>
                <w:sz w:val="22"/>
                <w:szCs w:val="22"/>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C71DB5C" w14:textId="77777777" w:rsidR="005808B8" w:rsidRDefault="005808B8">
            <w:pPr>
              <w:spacing w:line="256" w:lineRule="auto"/>
              <w:jc w:val="center"/>
              <w:rPr>
                <w:rFonts w:ascii="Times New Roman" w:hAnsi="Times New Roman"/>
                <w:iCs w:val="0"/>
                <w:sz w:val="22"/>
                <w:szCs w:val="22"/>
                <w:lang w:val="en-IN"/>
              </w:rPr>
            </w:pPr>
            <w:r>
              <w:rPr>
                <w:rFonts w:ascii="Times New Roman" w:hAnsi="Times New Roman"/>
                <w:iCs w:val="0"/>
                <w:sz w:val="22"/>
                <w:szCs w:val="22"/>
                <w:lang w:val="en-IN"/>
              </w:rPr>
              <w:t>05.020.0008</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6F92107" w14:textId="77777777" w:rsidR="005808B8" w:rsidRDefault="005808B8">
            <w:pPr>
              <w:rPr>
                <w:rFonts w:ascii="Times New Roman" w:hAnsi="Times New Roman"/>
                <w:iCs w:val="0"/>
                <w:sz w:val="22"/>
                <w:szCs w:val="22"/>
                <w:lang w:val="en-IN"/>
              </w:rPr>
            </w:pPr>
          </w:p>
        </w:tc>
      </w:tr>
      <w:tr w:rsidR="005808B8" w14:paraId="429B5110"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55257A1"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Comorbidity Health Condition Code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2F88045" w14:textId="77777777" w:rsidR="005808B8" w:rsidRDefault="005808B8">
            <w:pPr>
              <w:spacing w:line="256" w:lineRule="auto"/>
              <w:rPr>
                <w:rFonts w:ascii="Times New Roman" w:hAnsi="Times New Roman"/>
                <w:iCs w:val="0"/>
                <w:color w:val="333333"/>
                <w:sz w:val="22"/>
                <w:szCs w:val="22"/>
                <w:lang w:val="en-IN"/>
              </w:rPr>
            </w:pPr>
            <w:proofErr w:type="spellStart"/>
            <w:r>
              <w:rPr>
                <w:rFonts w:ascii="Times New Roman" w:hAnsi="Times New Roman"/>
                <w:iCs w:val="0"/>
                <w:color w:val="333333"/>
                <w:sz w:val="22"/>
                <w:szCs w:val="22"/>
                <w:lang w:val="en-IN"/>
              </w:rPr>
              <w:t>CarePlan.supportingInfo</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25DCD86"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1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3A2948E"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F29BD43"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F4E9D96"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10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600730F"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ICD 10/</w:t>
            </w:r>
            <w:proofErr w:type="spellStart"/>
            <w:r>
              <w:rPr>
                <w:rFonts w:ascii="Times New Roman" w:hAnsi="Times New Roman"/>
                <w:iCs w:val="0"/>
                <w:color w:val="000000"/>
                <w:sz w:val="22"/>
                <w:szCs w:val="22"/>
                <w:lang w:val="en-IN"/>
              </w:rPr>
              <w:t>SNOMeD</w:t>
            </w:r>
            <w:proofErr w:type="spellEnd"/>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A4AF20C" w14:textId="77777777" w:rsidR="005808B8" w:rsidRDefault="005808B8">
            <w:pPr>
              <w:spacing w:line="256" w:lineRule="auto"/>
              <w:jc w:val="center"/>
              <w:rPr>
                <w:rFonts w:ascii="Times New Roman" w:hAnsi="Times New Roman"/>
                <w:iCs w:val="0"/>
                <w:sz w:val="22"/>
                <w:szCs w:val="22"/>
                <w:lang w:val="en-IN"/>
              </w:rPr>
            </w:pPr>
            <w:r>
              <w:rPr>
                <w:rFonts w:ascii="Times New Roman" w:hAnsi="Times New Roman"/>
                <w:iCs w:val="0"/>
                <w:sz w:val="22"/>
                <w:szCs w:val="22"/>
                <w:lang w:val="en-IN"/>
              </w:rPr>
              <w:t>05.020.0009</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83489E7" w14:textId="77777777" w:rsidR="005808B8" w:rsidRDefault="005808B8">
            <w:pPr>
              <w:rPr>
                <w:rFonts w:ascii="Times New Roman" w:hAnsi="Times New Roman"/>
                <w:iCs w:val="0"/>
                <w:sz w:val="22"/>
                <w:szCs w:val="22"/>
                <w:lang w:val="en-IN"/>
              </w:rPr>
            </w:pPr>
          </w:p>
        </w:tc>
      </w:tr>
      <w:tr w:rsidR="005808B8" w14:paraId="18DA9391" w14:textId="77777777" w:rsidTr="005808B8">
        <w:trPr>
          <w:trHeight w:val="315"/>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8EAADB"/>
            <w:tcMar>
              <w:top w:w="0" w:type="dxa"/>
              <w:left w:w="45" w:type="dxa"/>
              <w:bottom w:w="0" w:type="dxa"/>
              <w:right w:w="45" w:type="dxa"/>
            </w:tcMar>
            <w:hideMark/>
          </w:tcPr>
          <w:p w14:paraId="5B81AD1A" w14:textId="77777777" w:rsidR="005808B8" w:rsidRDefault="005808B8">
            <w:pPr>
              <w:spacing w:line="256" w:lineRule="auto"/>
              <w:jc w:val="center"/>
              <w:rPr>
                <w:rFonts w:ascii="Times New Roman" w:hAnsi="Times New Roman"/>
                <w:b/>
                <w:bCs/>
                <w:iCs w:val="0"/>
                <w:color w:val="000000"/>
                <w:sz w:val="22"/>
                <w:szCs w:val="22"/>
                <w:lang w:val="en-IN"/>
              </w:rPr>
            </w:pPr>
            <w:r>
              <w:rPr>
                <w:rFonts w:ascii="Times New Roman" w:hAnsi="Times New Roman"/>
                <w:b/>
                <w:bCs/>
                <w:iCs w:val="0"/>
                <w:color w:val="000000"/>
                <w:sz w:val="22"/>
                <w:szCs w:val="22"/>
                <w:lang w:val="en-IN"/>
              </w:rPr>
              <w:t>Plan (Orders)</w:t>
            </w:r>
          </w:p>
        </w:tc>
      </w:tr>
      <w:tr w:rsidR="005808B8" w14:paraId="2406F415" w14:textId="77777777" w:rsidTr="005808B8">
        <w:trPr>
          <w:trHeight w:val="315"/>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D6DCE4"/>
            <w:tcMar>
              <w:top w:w="0" w:type="dxa"/>
              <w:left w:w="45" w:type="dxa"/>
              <w:bottom w:w="0" w:type="dxa"/>
              <w:right w:w="45" w:type="dxa"/>
            </w:tcMar>
            <w:hideMark/>
          </w:tcPr>
          <w:p w14:paraId="145BE258" w14:textId="77777777" w:rsidR="005808B8" w:rsidRDefault="005808B8">
            <w:pPr>
              <w:spacing w:line="256" w:lineRule="auto"/>
              <w:jc w:val="center"/>
              <w:rPr>
                <w:rFonts w:ascii="Times New Roman" w:hAnsi="Times New Roman"/>
                <w:b/>
                <w:bCs/>
                <w:iCs w:val="0"/>
                <w:color w:val="000000"/>
                <w:sz w:val="22"/>
                <w:szCs w:val="22"/>
                <w:lang w:val="en-IN"/>
              </w:rPr>
            </w:pPr>
            <w:r>
              <w:rPr>
                <w:rFonts w:ascii="Times New Roman" w:hAnsi="Times New Roman"/>
                <w:b/>
                <w:bCs/>
                <w:iCs w:val="0"/>
                <w:color w:val="000000"/>
                <w:sz w:val="22"/>
                <w:szCs w:val="22"/>
                <w:lang w:val="en-IN"/>
              </w:rPr>
              <w:t>Order Info (Applicable for all orders)</w:t>
            </w:r>
          </w:p>
        </w:tc>
      </w:tr>
      <w:tr w:rsidR="005808B8" w14:paraId="1BB1FED5"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9CE8041"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Order Date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21B010D" w14:textId="77777777" w:rsidR="005808B8" w:rsidRDefault="005808B8">
            <w:pPr>
              <w:spacing w:line="256" w:lineRule="auto"/>
              <w:rPr>
                <w:rFonts w:ascii="Times New Roman" w:hAnsi="Times New Roman"/>
                <w:iCs w:val="0"/>
                <w:color w:val="333333"/>
                <w:sz w:val="22"/>
                <w:szCs w:val="22"/>
                <w:lang w:val="en-IN"/>
              </w:rPr>
            </w:pPr>
            <w:proofErr w:type="spellStart"/>
            <w:r>
              <w:rPr>
                <w:rFonts w:ascii="Times New Roman" w:hAnsi="Times New Roman"/>
                <w:iCs w:val="0"/>
                <w:color w:val="333333"/>
                <w:sz w:val="22"/>
                <w:szCs w:val="22"/>
                <w:lang w:val="en-IN"/>
              </w:rPr>
              <w:t>CarePlan.created</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2104157C" w14:textId="77777777" w:rsidR="005808B8" w:rsidRDefault="005808B8">
            <w:pPr>
              <w:spacing w:line="256" w:lineRule="auto"/>
              <w:jc w:val="right"/>
              <w:rPr>
                <w:rFonts w:ascii="Calibri" w:hAnsi="Calibri" w:cs="Calibri"/>
                <w:iCs w:val="0"/>
                <w:sz w:val="22"/>
                <w:szCs w:val="22"/>
                <w:lang w:val="en-IN"/>
              </w:rPr>
            </w:pPr>
            <w:r>
              <w:rPr>
                <w:rFonts w:ascii="Calibri" w:hAnsi="Calibri" w:cs="Calibri"/>
                <w:iCs w:val="0"/>
                <w:sz w:val="22"/>
                <w:szCs w:val="22"/>
                <w:lang w:val="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34B8EDA5" w14:textId="77777777" w:rsidR="005808B8" w:rsidRDefault="005808B8">
            <w:pPr>
              <w:spacing w:line="256" w:lineRule="auto"/>
              <w:rPr>
                <w:rFonts w:ascii="Calibri" w:hAnsi="Calibri" w:cs="Calibri"/>
                <w:iCs w:val="0"/>
                <w:sz w:val="22"/>
                <w:szCs w:val="22"/>
                <w:lang w:val="en-IN"/>
              </w:rPr>
            </w:pPr>
            <w:r>
              <w:rPr>
                <w:rFonts w:ascii="Calibri" w:hAnsi="Calibri" w:cs="Calibri"/>
                <w:iCs w:val="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581A43D"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Refer to Date (G00.01)</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9869512" w14:textId="77777777" w:rsidR="005808B8" w:rsidRDefault="005808B8">
            <w:pPr>
              <w:rPr>
                <w:rFonts w:ascii="Times New Roman" w:hAnsi="Times New Roman"/>
                <w:iCs w:val="0"/>
                <w:sz w:val="22"/>
                <w:szCs w:val="22"/>
                <w:lang w:val="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B11B65E" w14:textId="77777777" w:rsidR="005808B8" w:rsidRDefault="005808B8">
            <w:pPr>
              <w:spacing w:line="256" w:lineRule="auto"/>
              <w:rPr>
                <w:rFonts w:asciiTheme="minorHAnsi" w:eastAsiaTheme="minorHAnsi" w:hAnsiTheme="minorHAnsi" w:cstheme="minorBidi"/>
                <w:iCs w:val="0"/>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18E2465" w14:textId="77777777" w:rsidR="005808B8" w:rsidRDefault="005808B8">
            <w:pPr>
              <w:spacing w:line="256" w:lineRule="auto"/>
              <w:jc w:val="center"/>
              <w:rPr>
                <w:rFonts w:ascii="Times New Roman" w:hAnsi="Times New Roman"/>
                <w:iCs w:val="0"/>
                <w:sz w:val="22"/>
                <w:szCs w:val="22"/>
                <w:lang w:val="en-IN"/>
              </w:rPr>
            </w:pPr>
            <w:r>
              <w:rPr>
                <w:rFonts w:ascii="Times New Roman" w:hAnsi="Times New Roman"/>
                <w:iCs w:val="0"/>
                <w:sz w:val="22"/>
                <w:szCs w:val="22"/>
                <w:lang w:val="en-IN"/>
              </w:rPr>
              <w:t>05.023.0013</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516EDEA" w14:textId="77777777" w:rsidR="005808B8" w:rsidRDefault="005808B8">
            <w:pPr>
              <w:rPr>
                <w:rFonts w:ascii="Times New Roman" w:hAnsi="Times New Roman"/>
                <w:iCs w:val="0"/>
                <w:sz w:val="22"/>
                <w:szCs w:val="22"/>
                <w:lang w:val="en-IN"/>
              </w:rPr>
            </w:pPr>
          </w:p>
        </w:tc>
      </w:tr>
      <w:tr w:rsidR="005808B8" w14:paraId="37A57D43"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689E1A3"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lastRenderedPageBreak/>
              <w:t>Order Time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2A1DCCB" w14:textId="77777777" w:rsidR="005808B8" w:rsidRDefault="005808B8">
            <w:pPr>
              <w:spacing w:line="256" w:lineRule="auto"/>
              <w:rPr>
                <w:rFonts w:ascii="Times New Roman" w:hAnsi="Times New Roman"/>
                <w:iCs w:val="0"/>
                <w:color w:val="333333"/>
                <w:sz w:val="22"/>
                <w:szCs w:val="22"/>
                <w:lang w:val="en-IN"/>
              </w:rPr>
            </w:pPr>
            <w:proofErr w:type="spellStart"/>
            <w:r>
              <w:rPr>
                <w:rFonts w:ascii="Times New Roman" w:hAnsi="Times New Roman"/>
                <w:iCs w:val="0"/>
                <w:color w:val="333333"/>
                <w:sz w:val="22"/>
                <w:szCs w:val="22"/>
                <w:lang w:val="en-IN"/>
              </w:rPr>
              <w:t>CarePlan.period</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6A02286" w14:textId="77777777" w:rsidR="005808B8" w:rsidRDefault="005808B8">
            <w:pPr>
              <w:spacing w:line="256" w:lineRule="auto"/>
              <w:jc w:val="right"/>
              <w:rPr>
                <w:rFonts w:ascii="Times New Roman" w:hAnsi="Times New Roman"/>
                <w:iCs w:val="0"/>
                <w:color w:val="000000"/>
                <w:sz w:val="22"/>
                <w:szCs w:val="22"/>
                <w:lang w:val="en-IN"/>
              </w:rPr>
            </w:pPr>
            <w:r>
              <w:rPr>
                <w:rFonts w:ascii="Times New Roman" w:hAnsi="Times New Roman"/>
                <w:iCs w:val="0"/>
                <w:color w:val="000000"/>
                <w:sz w:val="22"/>
                <w:szCs w:val="22"/>
                <w:lang w:val="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8595328" w14:textId="77777777" w:rsidR="005808B8" w:rsidRDefault="005808B8">
            <w:pPr>
              <w:rPr>
                <w:rFonts w:ascii="Times New Roman" w:hAnsi="Times New Roman"/>
                <w:iCs w:val="0"/>
                <w:color w:val="000000"/>
                <w:sz w:val="22"/>
                <w:szCs w:val="22"/>
                <w:lang w:val="en-IN"/>
              </w:rPr>
            </w:pP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5D8159F"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HH:MM:SS</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DC26AC5" w14:textId="77777777" w:rsidR="005808B8" w:rsidRDefault="005808B8">
            <w:pPr>
              <w:rPr>
                <w:rFonts w:ascii="Times New Roman" w:hAnsi="Times New Roman"/>
                <w:iCs w:val="0"/>
                <w:sz w:val="22"/>
                <w:szCs w:val="22"/>
                <w:lang w:val="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6870B11" w14:textId="77777777" w:rsidR="005808B8" w:rsidRDefault="005808B8">
            <w:pPr>
              <w:spacing w:line="256" w:lineRule="auto"/>
              <w:rPr>
                <w:rFonts w:asciiTheme="minorHAnsi" w:eastAsiaTheme="minorHAnsi" w:hAnsiTheme="minorHAnsi" w:cstheme="minorBidi"/>
                <w:iCs w:val="0"/>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5C05CA0" w14:textId="77777777" w:rsidR="005808B8" w:rsidRDefault="005808B8">
            <w:pPr>
              <w:spacing w:line="256" w:lineRule="auto"/>
              <w:jc w:val="center"/>
              <w:rPr>
                <w:rFonts w:ascii="Times New Roman" w:hAnsi="Times New Roman"/>
                <w:iCs w:val="0"/>
                <w:sz w:val="22"/>
                <w:szCs w:val="22"/>
                <w:lang w:val="en-IN"/>
              </w:rPr>
            </w:pPr>
            <w:r>
              <w:rPr>
                <w:rFonts w:ascii="Times New Roman" w:hAnsi="Times New Roman"/>
                <w:iCs w:val="0"/>
                <w:sz w:val="22"/>
                <w:szCs w:val="22"/>
                <w:lang w:val="en-IN"/>
              </w:rPr>
              <w:t>05.023.0014</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FAE2A9C" w14:textId="77777777" w:rsidR="005808B8" w:rsidRDefault="005808B8">
            <w:pPr>
              <w:rPr>
                <w:rFonts w:ascii="Times New Roman" w:hAnsi="Times New Roman"/>
                <w:iCs w:val="0"/>
                <w:sz w:val="22"/>
                <w:szCs w:val="22"/>
                <w:lang w:val="en-IN"/>
              </w:rPr>
            </w:pPr>
          </w:p>
        </w:tc>
      </w:tr>
      <w:tr w:rsidR="005808B8" w14:paraId="62E85EAC"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2C33DF7"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Order Group ID</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72D29A2" w14:textId="77777777" w:rsidR="005808B8" w:rsidRDefault="005808B8">
            <w:pPr>
              <w:spacing w:line="256" w:lineRule="auto"/>
              <w:rPr>
                <w:rFonts w:ascii="Times New Roman" w:hAnsi="Times New Roman"/>
                <w:iCs w:val="0"/>
                <w:color w:val="333333"/>
                <w:sz w:val="22"/>
                <w:szCs w:val="22"/>
                <w:lang w:val="en-IN"/>
              </w:rPr>
            </w:pPr>
            <w:proofErr w:type="spellStart"/>
            <w:r>
              <w:rPr>
                <w:rFonts w:ascii="Times New Roman" w:hAnsi="Times New Roman"/>
                <w:iCs w:val="0"/>
                <w:color w:val="333333"/>
                <w:sz w:val="22"/>
                <w:szCs w:val="22"/>
                <w:lang w:val="en-IN"/>
              </w:rPr>
              <w:t>CarePlan.identifier</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AA32430" w14:textId="77777777" w:rsidR="005808B8" w:rsidRDefault="005808B8">
            <w:pPr>
              <w:spacing w:line="256" w:lineRule="auto"/>
              <w:jc w:val="right"/>
              <w:rPr>
                <w:rFonts w:ascii="Times New Roman" w:hAnsi="Times New Roman"/>
                <w:iCs w:val="0"/>
                <w:color w:val="000000"/>
                <w:sz w:val="22"/>
                <w:szCs w:val="22"/>
                <w:lang w:val="en-IN"/>
              </w:rPr>
            </w:pPr>
            <w:r>
              <w:rPr>
                <w:rFonts w:ascii="Times New Roman" w:hAnsi="Times New Roman"/>
                <w:iCs w:val="0"/>
                <w:color w:val="000000"/>
                <w:sz w:val="22"/>
                <w:szCs w:val="22"/>
                <w:lang w:val="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FB0147C"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10ECB17"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F91F683"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10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DAAF288" w14:textId="77777777" w:rsidR="005808B8" w:rsidRDefault="005808B8">
            <w:pPr>
              <w:rPr>
                <w:rFonts w:ascii="Times New Roman" w:hAnsi="Times New Roman"/>
                <w:iCs w:val="0"/>
                <w:sz w:val="22"/>
                <w:szCs w:val="22"/>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2271750" w14:textId="77777777" w:rsidR="005808B8" w:rsidRDefault="005808B8">
            <w:pPr>
              <w:spacing w:line="256" w:lineRule="auto"/>
              <w:jc w:val="center"/>
              <w:rPr>
                <w:rFonts w:ascii="Times New Roman" w:hAnsi="Times New Roman"/>
                <w:iCs w:val="0"/>
                <w:sz w:val="22"/>
                <w:szCs w:val="22"/>
                <w:lang w:val="en-IN"/>
              </w:rPr>
            </w:pPr>
            <w:r>
              <w:rPr>
                <w:rFonts w:ascii="Times New Roman" w:hAnsi="Times New Roman"/>
                <w:iCs w:val="0"/>
                <w:sz w:val="22"/>
                <w:szCs w:val="22"/>
                <w:lang w:val="en-IN"/>
              </w:rPr>
              <w:t>05.025.0007</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0B60B9E"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 xml:space="preserve">Applicable for composite orders or order set (since order sets are used in </w:t>
            </w:r>
            <w:proofErr w:type="spellStart"/>
            <w:r>
              <w:rPr>
                <w:rFonts w:ascii="Times New Roman" w:hAnsi="Times New Roman"/>
                <w:iCs w:val="0"/>
                <w:sz w:val="22"/>
                <w:szCs w:val="22"/>
                <w:lang w:val="en-IN"/>
              </w:rPr>
              <w:t>janta</w:t>
            </w:r>
            <w:proofErr w:type="spellEnd"/>
            <w:r>
              <w:rPr>
                <w:rFonts w:ascii="Times New Roman" w:hAnsi="Times New Roman"/>
                <w:iCs w:val="0"/>
                <w:sz w:val="22"/>
                <w:szCs w:val="22"/>
                <w:lang w:val="en-IN"/>
              </w:rPr>
              <w:t xml:space="preserve"> clinic flow) example annual health and wellness check up</w:t>
            </w:r>
          </w:p>
        </w:tc>
      </w:tr>
      <w:tr w:rsidR="005808B8" w14:paraId="2A4404AF"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784E81F"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Order ID</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0C9A0F7" w14:textId="77777777" w:rsidR="005808B8" w:rsidRDefault="005808B8">
            <w:pPr>
              <w:spacing w:line="256" w:lineRule="auto"/>
              <w:rPr>
                <w:rFonts w:ascii="Times New Roman" w:hAnsi="Times New Roman"/>
                <w:iCs w:val="0"/>
                <w:color w:val="333333"/>
                <w:sz w:val="22"/>
                <w:szCs w:val="22"/>
                <w:lang w:val="en-IN"/>
              </w:rPr>
            </w:pPr>
            <w:proofErr w:type="spellStart"/>
            <w:r>
              <w:rPr>
                <w:rFonts w:ascii="Times New Roman" w:hAnsi="Times New Roman"/>
                <w:iCs w:val="0"/>
                <w:color w:val="333333"/>
                <w:sz w:val="22"/>
                <w:szCs w:val="22"/>
                <w:lang w:val="en-IN"/>
              </w:rPr>
              <w:t>CarePlan.identifier</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230E3F2" w14:textId="77777777" w:rsidR="005808B8" w:rsidRDefault="005808B8">
            <w:pPr>
              <w:spacing w:line="256" w:lineRule="auto"/>
              <w:jc w:val="right"/>
              <w:rPr>
                <w:rFonts w:ascii="Times New Roman" w:hAnsi="Times New Roman"/>
                <w:iCs w:val="0"/>
                <w:color w:val="000000"/>
                <w:sz w:val="22"/>
                <w:szCs w:val="22"/>
                <w:lang w:val="en-IN"/>
              </w:rPr>
            </w:pPr>
            <w:r>
              <w:rPr>
                <w:rFonts w:ascii="Times New Roman" w:hAnsi="Times New Roman"/>
                <w:iCs w:val="0"/>
                <w:color w:val="000000"/>
                <w:sz w:val="22"/>
                <w:szCs w:val="22"/>
                <w:lang w:val="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8A587F1"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15CF7E7"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69F1A1B"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12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0B958B3" w14:textId="77777777" w:rsidR="005808B8" w:rsidRDefault="005808B8">
            <w:pPr>
              <w:rPr>
                <w:rFonts w:ascii="Times New Roman" w:hAnsi="Times New Roman"/>
                <w:iCs w:val="0"/>
                <w:sz w:val="22"/>
                <w:szCs w:val="22"/>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18C8B2B" w14:textId="77777777" w:rsidR="005808B8" w:rsidRDefault="005808B8">
            <w:pPr>
              <w:spacing w:line="256" w:lineRule="auto"/>
              <w:jc w:val="center"/>
              <w:rPr>
                <w:rFonts w:ascii="Times New Roman" w:hAnsi="Times New Roman"/>
                <w:iCs w:val="0"/>
                <w:sz w:val="22"/>
                <w:szCs w:val="22"/>
                <w:lang w:val="en-IN"/>
              </w:rPr>
            </w:pPr>
            <w:r>
              <w:rPr>
                <w:rFonts w:ascii="Times New Roman" w:hAnsi="Times New Roman"/>
                <w:iCs w:val="0"/>
                <w:sz w:val="22"/>
                <w:szCs w:val="22"/>
                <w:lang w:val="en-IN"/>
              </w:rPr>
              <w:t>05.025.0004</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7C3B6AD" w14:textId="77777777" w:rsidR="005808B8" w:rsidRDefault="005808B8">
            <w:pPr>
              <w:rPr>
                <w:rFonts w:ascii="Times New Roman" w:hAnsi="Times New Roman"/>
                <w:iCs w:val="0"/>
                <w:sz w:val="22"/>
                <w:szCs w:val="22"/>
                <w:lang w:val="en-IN"/>
              </w:rPr>
            </w:pPr>
          </w:p>
        </w:tc>
      </w:tr>
      <w:tr w:rsidR="005808B8" w14:paraId="6E0FECD6"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E746E8A"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Order Status</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3C16A1E" w14:textId="77777777" w:rsidR="005808B8" w:rsidRDefault="005808B8">
            <w:pPr>
              <w:spacing w:line="256" w:lineRule="auto"/>
              <w:rPr>
                <w:rFonts w:ascii="Times New Roman" w:hAnsi="Times New Roman"/>
                <w:iCs w:val="0"/>
                <w:color w:val="333333"/>
                <w:sz w:val="22"/>
                <w:szCs w:val="22"/>
                <w:lang w:val="en-IN"/>
              </w:rPr>
            </w:pPr>
            <w:proofErr w:type="spellStart"/>
            <w:r>
              <w:rPr>
                <w:rFonts w:ascii="Times New Roman" w:hAnsi="Times New Roman"/>
                <w:iCs w:val="0"/>
                <w:color w:val="333333"/>
                <w:sz w:val="22"/>
                <w:szCs w:val="22"/>
                <w:lang w:val="en-IN"/>
              </w:rPr>
              <w:t>CarePlan.status</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E10CD66" w14:textId="77777777" w:rsidR="005808B8" w:rsidRDefault="005808B8">
            <w:pPr>
              <w:spacing w:line="256" w:lineRule="auto"/>
              <w:jc w:val="right"/>
              <w:rPr>
                <w:rFonts w:ascii="Times New Roman" w:hAnsi="Times New Roman"/>
                <w:iCs w:val="0"/>
                <w:color w:val="000000"/>
                <w:sz w:val="22"/>
                <w:szCs w:val="22"/>
                <w:lang w:val="en-IN"/>
              </w:rPr>
            </w:pPr>
            <w:r>
              <w:rPr>
                <w:rFonts w:ascii="Times New Roman" w:hAnsi="Times New Roman"/>
                <w:iCs w:val="0"/>
                <w:color w:val="000000"/>
                <w:sz w:val="22"/>
                <w:szCs w:val="22"/>
                <w:lang w:val="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5A4AD59"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99B33BB"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21C6546"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6660E2F" w14:textId="77777777" w:rsidR="005808B8" w:rsidRDefault="005808B8">
            <w:pPr>
              <w:rPr>
                <w:rFonts w:ascii="Times New Roman" w:hAnsi="Times New Roman"/>
                <w:iCs w:val="0"/>
                <w:sz w:val="22"/>
                <w:szCs w:val="22"/>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43B2686" w14:textId="77777777" w:rsidR="005808B8" w:rsidRDefault="005808B8">
            <w:pPr>
              <w:spacing w:line="256" w:lineRule="auto"/>
              <w:jc w:val="center"/>
              <w:rPr>
                <w:rFonts w:ascii="Times New Roman" w:hAnsi="Times New Roman"/>
                <w:iCs w:val="0"/>
                <w:sz w:val="22"/>
                <w:szCs w:val="22"/>
                <w:lang w:val="en-IN"/>
              </w:rPr>
            </w:pPr>
            <w:r>
              <w:rPr>
                <w:rFonts w:ascii="Times New Roman" w:hAnsi="Times New Roman"/>
                <w:iCs w:val="0"/>
                <w:sz w:val="22"/>
                <w:szCs w:val="22"/>
                <w:lang w:val="en-IN"/>
              </w:rPr>
              <w:t>05.025.0008</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C41A97D" w14:textId="77777777" w:rsidR="005808B8" w:rsidRDefault="005808B8">
            <w:pPr>
              <w:rPr>
                <w:rFonts w:ascii="Times New Roman" w:hAnsi="Times New Roman"/>
                <w:iCs w:val="0"/>
                <w:sz w:val="22"/>
                <w:szCs w:val="22"/>
                <w:lang w:val="en-IN"/>
              </w:rPr>
            </w:pPr>
          </w:p>
        </w:tc>
      </w:tr>
      <w:tr w:rsidR="005808B8" w14:paraId="66A53EC5" w14:textId="77777777" w:rsidTr="005808B8">
        <w:trPr>
          <w:trHeight w:val="315"/>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D6DCE4"/>
            <w:tcMar>
              <w:top w:w="0" w:type="dxa"/>
              <w:left w:w="45" w:type="dxa"/>
              <w:bottom w:w="0" w:type="dxa"/>
              <w:right w:w="45" w:type="dxa"/>
            </w:tcMar>
            <w:hideMark/>
          </w:tcPr>
          <w:p w14:paraId="73FDB211" w14:textId="77777777" w:rsidR="005808B8" w:rsidRDefault="005808B8">
            <w:pPr>
              <w:spacing w:line="256" w:lineRule="auto"/>
              <w:jc w:val="center"/>
              <w:rPr>
                <w:rFonts w:ascii="Times New Roman" w:hAnsi="Times New Roman"/>
                <w:b/>
                <w:bCs/>
                <w:iCs w:val="0"/>
                <w:color w:val="000000"/>
                <w:sz w:val="22"/>
                <w:szCs w:val="22"/>
                <w:lang w:val="en-IN"/>
              </w:rPr>
            </w:pPr>
            <w:r>
              <w:rPr>
                <w:rFonts w:ascii="Times New Roman" w:hAnsi="Times New Roman"/>
                <w:b/>
                <w:bCs/>
                <w:iCs w:val="0"/>
                <w:color w:val="000000"/>
                <w:sz w:val="22"/>
                <w:szCs w:val="22"/>
                <w:lang w:val="en-IN"/>
              </w:rPr>
              <w:t>Treatment Plan details (If applicable)</w:t>
            </w:r>
          </w:p>
        </w:tc>
      </w:tr>
      <w:tr w:rsidR="005808B8" w14:paraId="4A0EC2A2" w14:textId="77777777" w:rsidTr="005808B8">
        <w:trPr>
          <w:trHeight w:val="1920"/>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C65EA80"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Treatment plan ID /Package ID/ (Primary)</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CE20FA9" w14:textId="77777777" w:rsidR="005808B8" w:rsidRDefault="005808B8">
            <w:pPr>
              <w:spacing w:line="256" w:lineRule="auto"/>
              <w:rPr>
                <w:rFonts w:ascii="Times New Roman" w:hAnsi="Times New Roman"/>
                <w:iCs w:val="0"/>
                <w:color w:val="333333"/>
                <w:sz w:val="22"/>
                <w:szCs w:val="22"/>
                <w:lang w:val="en-IN"/>
              </w:rPr>
            </w:pPr>
            <w:proofErr w:type="spellStart"/>
            <w:r>
              <w:rPr>
                <w:rFonts w:ascii="Times New Roman" w:hAnsi="Times New Roman"/>
                <w:iCs w:val="0"/>
                <w:color w:val="333333"/>
                <w:sz w:val="22"/>
                <w:szCs w:val="22"/>
                <w:lang w:val="en-IN"/>
              </w:rPr>
              <w:t>CarePlan.activity</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77F943F"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4670429"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F17797A"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29C1C55"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5</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9F7A8A4" w14:textId="77777777" w:rsidR="005808B8" w:rsidRDefault="005808B8">
            <w:pPr>
              <w:rPr>
                <w:rFonts w:ascii="Times New Roman" w:hAnsi="Times New Roman"/>
                <w:iCs w:val="0"/>
                <w:sz w:val="22"/>
                <w:szCs w:val="22"/>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D0D8B86" w14:textId="77777777" w:rsidR="005808B8" w:rsidRDefault="005808B8">
            <w:pPr>
              <w:spacing w:line="256" w:lineRule="auto"/>
              <w:jc w:val="center"/>
              <w:rPr>
                <w:rFonts w:ascii="Times New Roman" w:hAnsi="Times New Roman"/>
                <w:iCs w:val="0"/>
                <w:color w:val="000000"/>
                <w:sz w:val="22"/>
                <w:szCs w:val="22"/>
                <w:lang w:val="en-IN"/>
              </w:rPr>
            </w:pPr>
            <w:r>
              <w:rPr>
                <w:rFonts w:ascii="Times New Roman" w:hAnsi="Times New Roman"/>
                <w:iCs w:val="0"/>
                <w:color w:val="000000"/>
                <w:sz w:val="22"/>
                <w:szCs w:val="22"/>
                <w:lang w:val="en-IN"/>
              </w:rPr>
              <w:t>05.007.0038</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BAE5564"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Once we have standard treatment guidelines those can be used or the facility may have defined their own set of treatment plan</w:t>
            </w:r>
            <w:r>
              <w:rPr>
                <w:rFonts w:ascii="Times New Roman" w:hAnsi="Times New Roman"/>
                <w:iCs w:val="0"/>
                <w:sz w:val="22"/>
                <w:szCs w:val="22"/>
                <w:lang w:val="en-IN"/>
              </w:rPr>
              <w:br/>
              <w:t xml:space="preserve">Note: Until STGs arrives we can use package IDs for insurance beneficiary (With cardinality if there are more </w:t>
            </w:r>
            <w:r>
              <w:rPr>
                <w:rFonts w:ascii="Times New Roman" w:hAnsi="Times New Roman"/>
                <w:iCs w:val="0"/>
                <w:sz w:val="22"/>
                <w:szCs w:val="22"/>
                <w:lang w:val="en-IN"/>
              </w:rPr>
              <w:lastRenderedPageBreak/>
              <w:t>than one package applicable in case of multiple surgeries during the same patient stay or episode (two open episodes)</w:t>
            </w:r>
          </w:p>
        </w:tc>
      </w:tr>
      <w:tr w:rsidR="005808B8" w14:paraId="40C765E8" w14:textId="77777777" w:rsidTr="005808B8">
        <w:trPr>
          <w:trHeight w:val="315"/>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D6DCE4"/>
            <w:tcMar>
              <w:top w:w="0" w:type="dxa"/>
              <w:left w:w="45" w:type="dxa"/>
              <w:bottom w:w="0" w:type="dxa"/>
              <w:right w:w="45" w:type="dxa"/>
            </w:tcMar>
            <w:hideMark/>
          </w:tcPr>
          <w:p w14:paraId="334D8A82" w14:textId="77777777" w:rsidR="005808B8" w:rsidRDefault="005808B8">
            <w:pPr>
              <w:spacing w:line="256" w:lineRule="auto"/>
              <w:jc w:val="center"/>
              <w:rPr>
                <w:rFonts w:ascii="Times New Roman" w:hAnsi="Times New Roman"/>
                <w:b/>
                <w:bCs/>
                <w:iCs w:val="0"/>
                <w:color w:val="000000"/>
                <w:sz w:val="22"/>
                <w:szCs w:val="22"/>
                <w:lang w:val="en-IN"/>
              </w:rPr>
            </w:pPr>
            <w:r>
              <w:rPr>
                <w:rFonts w:ascii="Times New Roman" w:hAnsi="Times New Roman"/>
                <w:b/>
                <w:bCs/>
                <w:iCs w:val="0"/>
                <w:color w:val="000000"/>
                <w:sz w:val="22"/>
                <w:szCs w:val="22"/>
                <w:lang w:val="en-IN"/>
              </w:rPr>
              <w:lastRenderedPageBreak/>
              <w:t>Lab Investigations</w:t>
            </w:r>
          </w:p>
        </w:tc>
      </w:tr>
      <w:tr w:rsidR="005808B8" w14:paraId="501CA877"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C9D5677"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Lab Order Code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B0ADD42" w14:textId="77777777" w:rsidR="005808B8" w:rsidRDefault="005808B8">
            <w:pPr>
              <w:spacing w:line="256" w:lineRule="auto"/>
              <w:rPr>
                <w:rFonts w:ascii="Times New Roman" w:hAnsi="Times New Roman"/>
                <w:iCs w:val="0"/>
                <w:color w:val="333333"/>
                <w:sz w:val="22"/>
                <w:szCs w:val="22"/>
                <w:lang w:val="en-IN"/>
              </w:rPr>
            </w:pPr>
            <w:proofErr w:type="spellStart"/>
            <w:r>
              <w:rPr>
                <w:rFonts w:ascii="Times New Roman" w:hAnsi="Times New Roman"/>
                <w:iCs w:val="0"/>
                <w:color w:val="333333"/>
                <w:sz w:val="22"/>
                <w:szCs w:val="22"/>
                <w:lang w:val="en-IN"/>
              </w:rPr>
              <w:t>DiagnosticReport.code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AD7187F"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8D3B327"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C8CB21D"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C99DF4C"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10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6183B81"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CD05.024/LOINC</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AAF95FC" w14:textId="77777777" w:rsidR="005808B8" w:rsidRDefault="005808B8">
            <w:pPr>
              <w:spacing w:line="256" w:lineRule="auto"/>
              <w:jc w:val="center"/>
              <w:rPr>
                <w:rFonts w:ascii="Times New Roman" w:hAnsi="Times New Roman"/>
                <w:iCs w:val="0"/>
                <w:sz w:val="22"/>
                <w:szCs w:val="22"/>
                <w:lang w:val="en-IN"/>
              </w:rPr>
            </w:pPr>
            <w:r>
              <w:rPr>
                <w:rFonts w:ascii="Times New Roman" w:hAnsi="Times New Roman"/>
                <w:iCs w:val="0"/>
                <w:sz w:val="22"/>
                <w:szCs w:val="22"/>
                <w:lang w:val="en-IN"/>
              </w:rPr>
              <w:t>05.021.0022</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D19C162" w14:textId="77777777" w:rsidR="005808B8" w:rsidRDefault="005808B8">
            <w:pPr>
              <w:rPr>
                <w:rFonts w:ascii="Times New Roman" w:hAnsi="Times New Roman"/>
                <w:iCs w:val="0"/>
                <w:sz w:val="22"/>
                <w:szCs w:val="22"/>
                <w:lang w:val="en-IN"/>
              </w:rPr>
            </w:pPr>
          </w:p>
        </w:tc>
      </w:tr>
      <w:tr w:rsidR="005808B8" w14:paraId="26E8F518"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677AB3A"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Lab Order Description</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7F0D3A4" w14:textId="77777777" w:rsidR="005808B8" w:rsidRDefault="005808B8">
            <w:pPr>
              <w:spacing w:line="256" w:lineRule="auto"/>
              <w:rPr>
                <w:rFonts w:ascii="Times New Roman" w:hAnsi="Times New Roman"/>
                <w:iCs w:val="0"/>
                <w:color w:val="000000"/>
                <w:sz w:val="22"/>
                <w:szCs w:val="22"/>
                <w:lang w:val="en-IN"/>
              </w:rPr>
            </w:pPr>
            <w:proofErr w:type="spellStart"/>
            <w:r>
              <w:rPr>
                <w:rFonts w:ascii="Times New Roman" w:hAnsi="Times New Roman"/>
                <w:iCs w:val="0"/>
                <w:color w:val="000000"/>
                <w:sz w:val="22"/>
                <w:szCs w:val="22"/>
                <w:lang w:val="en-IN"/>
              </w:rPr>
              <w:t>DiagnosticReport.category</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CF43949"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0465EEA"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6B41618"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5C05D73"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50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FCDF098" w14:textId="77777777" w:rsidR="005808B8" w:rsidRDefault="005808B8">
            <w:pPr>
              <w:rPr>
                <w:rFonts w:ascii="Times New Roman" w:hAnsi="Times New Roman"/>
                <w:iCs w:val="0"/>
                <w:sz w:val="22"/>
                <w:szCs w:val="22"/>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A940609" w14:textId="77777777" w:rsidR="005808B8" w:rsidRDefault="005808B8">
            <w:pPr>
              <w:spacing w:line="256" w:lineRule="auto"/>
              <w:jc w:val="center"/>
              <w:rPr>
                <w:rFonts w:ascii="Times New Roman" w:hAnsi="Times New Roman"/>
                <w:iCs w:val="0"/>
                <w:sz w:val="22"/>
                <w:szCs w:val="22"/>
                <w:lang w:val="en-IN"/>
              </w:rPr>
            </w:pPr>
            <w:r>
              <w:rPr>
                <w:rFonts w:ascii="Times New Roman" w:hAnsi="Times New Roman"/>
                <w:iCs w:val="0"/>
                <w:sz w:val="22"/>
                <w:szCs w:val="22"/>
                <w:lang w:val="en-IN"/>
              </w:rPr>
              <w:t>NA</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BB842D7" w14:textId="77777777" w:rsidR="005808B8" w:rsidRDefault="005808B8">
            <w:pPr>
              <w:rPr>
                <w:rFonts w:ascii="Times New Roman" w:hAnsi="Times New Roman"/>
                <w:iCs w:val="0"/>
                <w:sz w:val="22"/>
                <w:szCs w:val="22"/>
                <w:lang w:val="en-IN"/>
              </w:rPr>
            </w:pPr>
          </w:p>
        </w:tc>
      </w:tr>
      <w:tr w:rsidR="005808B8" w14:paraId="7ADF621B"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20F5C08"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Lab Result ID</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24A6F3B" w14:textId="77777777" w:rsidR="005808B8" w:rsidRDefault="005808B8">
            <w:pPr>
              <w:spacing w:line="256" w:lineRule="auto"/>
              <w:rPr>
                <w:rFonts w:ascii="Times New Roman" w:hAnsi="Times New Roman"/>
                <w:iCs w:val="0"/>
                <w:sz w:val="22"/>
                <w:szCs w:val="22"/>
                <w:lang w:val="en-IN"/>
              </w:rPr>
            </w:pPr>
            <w:proofErr w:type="spellStart"/>
            <w:r>
              <w:rPr>
                <w:rFonts w:ascii="Times New Roman" w:hAnsi="Times New Roman"/>
                <w:iCs w:val="0"/>
                <w:sz w:val="22"/>
                <w:szCs w:val="22"/>
                <w:lang w:val="en-IN"/>
              </w:rPr>
              <w:t>DiagnosticReport.result</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C99F97B"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6A04D5B9" w14:textId="77777777" w:rsidR="005808B8" w:rsidRDefault="005808B8">
            <w:pPr>
              <w:spacing w:line="256" w:lineRule="auto"/>
              <w:rPr>
                <w:rFonts w:ascii="Calibri" w:hAnsi="Calibri" w:cs="Calibri"/>
                <w:iCs w:val="0"/>
                <w:sz w:val="22"/>
                <w:szCs w:val="22"/>
                <w:lang w:val="en-IN"/>
              </w:rPr>
            </w:pPr>
            <w:r>
              <w:rPr>
                <w:rFonts w:ascii="Calibri" w:hAnsi="Calibri" w:cs="Calibri"/>
                <w:iCs w:val="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68805BA"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B50A383"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10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F9DA47F" w14:textId="77777777" w:rsidR="005808B8" w:rsidRDefault="005808B8">
            <w:pPr>
              <w:rPr>
                <w:rFonts w:ascii="Times New Roman" w:hAnsi="Times New Roman"/>
                <w:iCs w:val="0"/>
                <w:sz w:val="22"/>
                <w:szCs w:val="22"/>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DBC4FAF" w14:textId="77777777" w:rsidR="005808B8" w:rsidRDefault="005808B8">
            <w:pPr>
              <w:spacing w:line="256" w:lineRule="auto"/>
              <w:jc w:val="center"/>
              <w:rPr>
                <w:rFonts w:ascii="Times New Roman" w:hAnsi="Times New Roman"/>
                <w:iCs w:val="0"/>
                <w:sz w:val="22"/>
                <w:szCs w:val="22"/>
                <w:lang w:val="en-IN"/>
              </w:rPr>
            </w:pPr>
            <w:r>
              <w:rPr>
                <w:rFonts w:ascii="Times New Roman" w:hAnsi="Times New Roman"/>
                <w:iCs w:val="0"/>
                <w:sz w:val="22"/>
                <w:szCs w:val="22"/>
                <w:lang w:val="en-IN"/>
              </w:rPr>
              <w:t>05.021.0025</w:t>
            </w:r>
          </w:p>
        </w:tc>
        <w:tc>
          <w:tcPr>
            <w:tcW w:w="1529" w:type="dxa"/>
            <w:vMerge w:val="restart"/>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C49EB94" w14:textId="77777777" w:rsidR="005808B8" w:rsidRDefault="005808B8">
            <w:pPr>
              <w:spacing w:line="256" w:lineRule="auto"/>
              <w:rPr>
                <w:rFonts w:ascii="Calibri" w:hAnsi="Calibri" w:cs="Calibri"/>
                <w:iCs w:val="0"/>
                <w:sz w:val="22"/>
                <w:szCs w:val="22"/>
                <w:lang w:val="en-IN"/>
              </w:rPr>
            </w:pPr>
            <w:r>
              <w:rPr>
                <w:rFonts w:ascii="Calibri" w:hAnsi="Calibri" w:cs="Calibri"/>
                <w:iCs w:val="0"/>
                <w:sz w:val="22"/>
                <w:szCs w:val="22"/>
                <w:lang w:val="en-IN"/>
              </w:rPr>
              <w:t>These values will be visible only when there is a follow up visit for result awaited or a follow up visit for the same episode</w:t>
            </w:r>
          </w:p>
        </w:tc>
      </w:tr>
      <w:tr w:rsidR="005808B8" w14:paraId="008ED0E6"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6C3A1BD"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Result Status</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A20BA48" w14:textId="77777777" w:rsidR="005808B8" w:rsidRDefault="005808B8">
            <w:pPr>
              <w:spacing w:line="256" w:lineRule="auto"/>
              <w:rPr>
                <w:rFonts w:ascii="Times New Roman" w:hAnsi="Times New Roman"/>
                <w:iCs w:val="0"/>
                <w:sz w:val="22"/>
                <w:szCs w:val="22"/>
                <w:lang w:val="en-IN"/>
              </w:rPr>
            </w:pPr>
            <w:proofErr w:type="spellStart"/>
            <w:r>
              <w:rPr>
                <w:rFonts w:ascii="Times New Roman" w:hAnsi="Times New Roman"/>
                <w:iCs w:val="0"/>
                <w:sz w:val="22"/>
                <w:szCs w:val="22"/>
                <w:lang w:val="en-IN"/>
              </w:rPr>
              <w:t>DiagnosticReport.status</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4974834"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AB9CA08"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4887843"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27A76A3"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F260BF3" w14:textId="77777777" w:rsidR="005808B8" w:rsidRDefault="005808B8">
            <w:pPr>
              <w:rPr>
                <w:rFonts w:ascii="Times New Roman" w:hAnsi="Times New Roman"/>
                <w:iCs w:val="0"/>
                <w:sz w:val="22"/>
                <w:szCs w:val="22"/>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1A56714" w14:textId="77777777" w:rsidR="005808B8" w:rsidRDefault="005808B8">
            <w:pPr>
              <w:spacing w:line="256" w:lineRule="auto"/>
              <w:jc w:val="center"/>
              <w:rPr>
                <w:rFonts w:ascii="Times New Roman" w:hAnsi="Times New Roman"/>
                <w:iCs w:val="0"/>
                <w:sz w:val="22"/>
                <w:szCs w:val="22"/>
                <w:lang w:val="en-IN"/>
              </w:rPr>
            </w:pPr>
            <w:r>
              <w:rPr>
                <w:rFonts w:ascii="Times New Roman" w:hAnsi="Times New Roman"/>
                <w:iCs w:val="0"/>
                <w:sz w:val="22"/>
                <w:szCs w:val="22"/>
                <w:lang w:val="en-IN"/>
              </w:rPr>
              <w:t>05.021.0004</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71706991" w14:textId="77777777" w:rsidR="005808B8" w:rsidRDefault="005808B8">
            <w:pPr>
              <w:spacing w:line="256" w:lineRule="auto"/>
              <w:rPr>
                <w:rFonts w:ascii="Calibri" w:hAnsi="Calibri" w:cs="Calibri"/>
                <w:iCs w:val="0"/>
                <w:sz w:val="22"/>
                <w:szCs w:val="22"/>
                <w:lang w:val="en-IN"/>
              </w:rPr>
            </w:pPr>
          </w:p>
        </w:tc>
      </w:tr>
      <w:tr w:rsidR="005808B8" w14:paraId="53105BAC"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1F0A65B"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Result Value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82A9747" w14:textId="77777777" w:rsidR="005808B8" w:rsidRDefault="005808B8">
            <w:pPr>
              <w:spacing w:line="256" w:lineRule="auto"/>
              <w:rPr>
                <w:rFonts w:ascii="Times New Roman" w:hAnsi="Times New Roman"/>
                <w:iCs w:val="0"/>
                <w:sz w:val="22"/>
                <w:szCs w:val="22"/>
                <w:lang w:val="en-IN"/>
              </w:rPr>
            </w:pPr>
            <w:proofErr w:type="spellStart"/>
            <w:r>
              <w:rPr>
                <w:rFonts w:ascii="Times New Roman" w:hAnsi="Times New Roman"/>
                <w:iCs w:val="0"/>
                <w:sz w:val="22"/>
                <w:szCs w:val="22"/>
                <w:lang w:val="en-IN"/>
              </w:rPr>
              <w:t>DiagnosticReport.presentedForm</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4FA2FD4"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D09CFF2"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C7B6848"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55C6541"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20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4A532F3" w14:textId="77777777" w:rsidR="005808B8" w:rsidRDefault="005808B8">
            <w:pPr>
              <w:rPr>
                <w:rFonts w:ascii="Times New Roman" w:hAnsi="Times New Roman"/>
                <w:iCs w:val="0"/>
                <w:sz w:val="22"/>
                <w:szCs w:val="22"/>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0A060EE" w14:textId="77777777" w:rsidR="005808B8" w:rsidRDefault="005808B8">
            <w:pPr>
              <w:spacing w:line="256" w:lineRule="auto"/>
              <w:jc w:val="center"/>
              <w:rPr>
                <w:rFonts w:ascii="Times New Roman" w:hAnsi="Times New Roman"/>
                <w:iCs w:val="0"/>
                <w:sz w:val="22"/>
                <w:szCs w:val="22"/>
                <w:lang w:val="en-IN"/>
              </w:rPr>
            </w:pPr>
            <w:r>
              <w:rPr>
                <w:rFonts w:ascii="Times New Roman" w:hAnsi="Times New Roman"/>
                <w:iCs w:val="0"/>
                <w:sz w:val="22"/>
                <w:szCs w:val="22"/>
                <w:lang w:val="en-IN"/>
              </w:rPr>
              <w:t>05.021.0005</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43B35D55" w14:textId="77777777" w:rsidR="005808B8" w:rsidRDefault="005808B8">
            <w:pPr>
              <w:spacing w:line="256" w:lineRule="auto"/>
              <w:rPr>
                <w:rFonts w:ascii="Calibri" w:hAnsi="Calibri" w:cs="Calibri"/>
                <w:iCs w:val="0"/>
                <w:sz w:val="22"/>
                <w:szCs w:val="22"/>
                <w:lang w:val="en-IN"/>
              </w:rPr>
            </w:pPr>
          </w:p>
        </w:tc>
      </w:tr>
      <w:tr w:rsidR="005808B8" w14:paraId="6E2E42C1"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599AE80"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Result Interpretation</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3C8363F" w14:textId="77777777" w:rsidR="005808B8" w:rsidRDefault="005808B8">
            <w:pPr>
              <w:spacing w:line="256" w:lineRule="auto"/>
              <w:rPr>
                <w:rFonts w:ascii="Times New Roman" w:hAnsi="Times New Roman"/>
                <w:iCs w:val="0"/>
                <w:sz w:val="22"/>
                <w:szCs w:val="22"/>
                <w:lang w:val="en-IN"/>
              </w:rPr>
            </w:pPr>
            <w:proofErr w:type="spellStart"/>
            <w:r>
              <w:rPr>
                <w:rFonts w:ascii="Times New Roman" w:hAnsi="Times New Roman"/>
                <w:iCs w:val="0"/>
                <w:sz w:val="22"/>
                <w:szCs w:val="22"/>
                <w:lang w:val="en-IN"/>
              </w:rPr>
              <w:t>DiagnosticReport.conclusion</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2D5EF3F"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4480DFE"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B4D9566"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A6958DF"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68355A7" w14:textId="77777777" w:rsidR="005808B8" w:rsidRDefault="005808B8">
            <w:pPr>
              <w:rPr>
                <w:rFonts w:ascii="Times New Roman" w:hAnsi="Times New Roman"/>
                <w:iCs w:val="0"/>
                <w:sz w:val="22"/>
                <w:szCs w:val="22"/>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779BE35" w14:textId="77777777" w:rsidR="005808B8" w:rsidRDefault="005808B8">
            <w:pPr>
              <w:spacing w:line="256" w:lineRule="auto"/>
              <w:jc w:val="center"/>
              <w:rPr>
                <w:rFonts w:ascii="Times New Roman" w:hAnsi="Times New Roman"/>
                <w:iCs w:val="0"/>
                <w:sz w:val="22"/>
                <w:szCs w:val="22"/>
                <w:lang w:val="en-IN"/>
              </w:rPr>
            </w:pPr>
            <w:r>
              <w:rPr>
                <w:rFonts w:ascii="Times New Roman" w:hAnsi="Times New Roman"/>
                <w:iCs w:val="0"/>
                <w:sz w:val="22"/>
                <w:szCs w:val="22"/>
                <w:lang w:val="en-IN"/>
              </w:rPr>
              <w:t>05.021.0006</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4482EF97" w14:textId="77777777" w:rsidR="005808B8" w:rsidRDefault="005808B8">
            <w:pPr>
              <w:spacing w:line="256" w:lineRule="auto"/>
              <w:rPr>
                <w:rFonts w:ascii="Calibri" w:hAnsi="Calibri" w:cs="Calibri"/>
                <w:iCs w:val="0"/>
                <w:sz w:val="22"/>
                <w:szCs w:val="22"/>
                <w:lang w:val="en-IN"/>
              </w:rPr>
            </w:pPr>
          </w:p>
        </w:tc>
      </w:tr>
      <w:tr w:rsidR="005808B8" w14:paraId="50D808DF"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FC3CA37"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Result Reference Range - lower limit</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5319399" w14:textId="77777777" w:rsidR="005808B8" w:rsidRDefault="005808B8">
            <w:pPr>
              <w:spacing w:line="256" w:lineRule="auto"/>
              <w:rPr>
                <w:rFonts w:ascii="Times New Roman" w:hAnsi="Times New Roman"/>
                <w:iCs w:val="0"/>
                <w:sz w:val="22"/>
                <w:szCs w:val="22"/>
                <w:lang w:val="en-IN"/>
              </w:rPr>
            </w:pPr>
            <w:proofErr w:type="spellStart"/>
            <w:r>
              <w:rPr>
                <w:rFonts w:ascii="Times New Roman" w:hAnsi="Times New Roman"/>
                <w:iCs w:val="0"/>
                <w:sz w:val="22"/>
                <w:szCs w:val="22"/>
                <w:lang w:val="en-IN"/>
              </w:rPr>
              <w:t>Observation.referenceRange.low</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9F8128D"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CEC6704"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438DC59"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469F849"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7</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066B39B"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CD05.039</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F0505CB" w14:textId="77777777" w:rsidR="005808B8" w:rsidRDefault="005808B8">
            <w:pPr>
              <w:spacing w:line="256" w:lineRule="auto"/>
              <w:jc w:val="center"/>
              <w:rPr>
                <w:rFonts w:ascii="Times New Roman" w:hAnsi="Times New Roman"/>
                <w:iCs w:val="0"/>
                <w:sz w:val="22"/>
                <w:szCs w:val="22"/>
                <w:lang w:val="en-IN"/>
              </w:rPr>
            </w:pPr>
            <w:r>
              <w:rPr>
                <w:rFonts w:ascii="Times New Roman" w:hAnsi="Times New Roman"/>
                <w:iCs w:val="0"/>
                <w:sz w:val="22"/>
                <w:szCs w:val="22"/>
                <w:lang w:val="en-IN"/>
              </w:rPr>
              <w:t>05.021.0007</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3EBC1756" w14:textId="77777777" w:rsidR="005808B8" w:rsidRDefault="005808B8">
            <w:pPr>
              <w:spacing w:line="256" w:lineRule="auto"/>
              <w:rPr>
                <w:rFonts w:ascii="Calibri" w:hAnsi="Calibri" w:cs="Calibri"/>
                <w:iCs w:val="0"/>
                <w:sz w:val="22"/>
                <w:szCs w:val="22"/>
                <w:lang w:val="en-IN"/>
              </w:rPr>
            </w:pPr>
          </w:p>
        </w:tc>
      </w:tr>
      <w:tr w:rsidR="005808B8" w14:paraId="5DE18634"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AD9298F"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Result Reference Range - Upper limit</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81BFE8F" w14:textId="77777777" w:rsidR="005808B8" w:rsidRDefault="005808B8">
            <w:pPr>
              <w:spacing w:line="256" w:lineRule="auto"/>
              <w:rPr>
                <w:rFonts w:ascii="Times New Roman" w:hAnsi="Times New Roman"/>
                <w:iCs w:val="0"/>
                <w:sz w:val="22"/>
                <w:szCs w:val="22"/>
                <w:lang w:val="en-IN"/>
              </w:rPr>
            </w:pPr>
            <w:proofErr w:type="spellStart"/>
            <w:r>
              <w:rPr>
                <w:rFonts w:ascii="Times New Roman" w:hAnsi="Times New Roman"/>
                <w:iCs w:val="0"/>
                <w:sz w:val="22"/>
                <w:szCs w:val="22"/>
                <w:lang w:val="en-IN"/>
              </w:rPr>
              <w:t>Observation.referenceRange.high</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50182D9"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605A2EF"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1489E71"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9F312F1"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7</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D2A82BE"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CD05.039</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2E668AC" w14:textId="77777777" w:rsidR="005808B8" w:rsidRDefault="005808B8">
            <w:pPr>
              <w:spacing w:line="256" w:lineRule="auto"/>
              <w:jc w:val="center"/>
              <w:rPr>
                <w:rFonts w:ascii="Times New Roman" w:hAnsi="Times New Roman"/>
                <w:iCs w:val="0"/>
                <w:sz w:val="22"/>
                <w:szCs w:val="22"/>
                <w:lang w:val="en-IN"/>
              </w:rPr>
            </w:pPr>
            <w:r>
              <w:rPr>
                <w:rFonts w:ascii="Times New Roman" w:hAnsi="Times New Roman"/>
                <w:iCs w:val="0"/>
                <w:sz w:val="22"/>
                <w:szCs w:val="22"/>
                <w:lang w:val="en-IN"/>
              </w:rPr>
              <w:t>05.021.0008</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4C4A6A6C" w14:textId="77777777" w:rsidR="005808B8" w:rsidRDefault="005808B8">
            <w:pPr>
              <w:spacing w:line="256" w:lineRule="auto"/>
              <w:rPr>
                <w:rFonts w:ascii="Calibri" w:hAnsi="Calibri" w:cs="Calibri"/>
                <w:iCs w:val="0"/>
                <w:sz w:val="22"/>
                <w:szCs w:val="22"/>
                <w:lang w:val="en-IN"/>
              </w:rPr>
            </w:pPr>
          </w:p>
        </w:tc>
      </w:tr>
      <w:tr w:rsidR="005808B8" w14:paraId="31E3E2E6" w14:textId="77777777" w:rsidTr="005808B8">
        <w:trPr>
          <w:trHeight w:val="315"/>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D6DCE4"/>
            <w:tcMar>
              <w:top w:w="0" w:type="dxa"/>
              <w:left w:w="45" w:type="dxa"/>
              <w:bottom w:w="0" w:type="dxa"/>
              <w:right w:w="45" w:type="dxa"/>
            </w:tcMar>
            <w:hideMark/>
          </w:tcPr>
          <w:p w14:paraId="2FE651FB" w14:textId="77777777" w:rsidR="005808B8" w:rsidRDefault="005808B8">
            <w:pPr>
              <w:spacing w:line="256" w:lineRule="auto"/>
              <w:jc w:val="center"/>
              <w:rPr>
                <w:rFonts w:ascii="Times New Roman" w:hAnsi="Times New Roman"/>
                <w:b/>
                <w:bCs/>
                <w:iCs w:val="0"/>
                <w:color w:val="000000"/>
                <w:sz w:val="22"/>
                <w:szCs w:val="22"/>
                <w:lang w:val="en-IN"/>
              </w:rPr>
            </w:pPr>
            <w:r>
              <w:rPr>
                <w:rFonts w:ascii="Times New Roman" w:hAnsi="Times New Roman"/>
                <w:b/>
                <w:bCs/>
                <w:iCs w:val="0"/>
                <w:color w:val="000000"/>
                <w:sz w:val="22"/>
                <w:szCs w:val="22"/>
                <w:lang w:val="en-IN"/>
              </w:rPr>
              <w:t>Radiology Investigations</w:t>
            </w:r>
          </w:p>
        </w:tc>
      </w:tr>
      <w:tr w:rsidR="005808B8" w14:paraId="061B4C36"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E846DCB"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Radiology Procedure Code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974CF3A" w14:textId="77777777" w:rsidR="005808B8" w:rsidRDefault="005808B8">
            <w:pPr>
              <w:spacing w:line="256" w:lineRule="auto"/>
              <w:rPr>
                <w:rFonts w:ascii="Times New Roman" w:hAnsi="Times New Roman"/>
                <w:iCs w:val="0"/>
                <w:color w:val="333333"/>
                <w:sz w:val="22"/>
                <w:szCs w:val="22"/>
                <w:lang w:val="en-IN"/>
              </w:rPr>
            </w:pPr>
            <w:proofErr w:type="spellStart"/>
            <w:r>
              <w:rPr>
                <w:rFonts w:ascii="Times New Roman" w:hAnsi="Times New Roman"/>
                <w:iCs w:val="0"/>
                <w:color w:val="333333"/>
                <w:sz w:val="22"/>
                <w:szCs w:val="22"/>
                <w:lang w:val="en-IN"/>
              </w:rPr>
              <w:t>Procedure.code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13EACAD"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C734310"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CE08AF7"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D3FEA84"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18</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8149A0D"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CD05.043</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966C53B" w14:textId="77777777" w:rsidR="005808B8" w:rsidRDefault="005808B8">
            <w:pPr>
              <w:spacing w:line="256" w:lineRule="auto"/>
              <w:jc w:val="center"/>
              <w:rPr>
                <w:rFonts w:ascii="Times New Roman" w:hAnsi="Times New Roman"/>
                <w:iCs w:val="0"/>
                <w:sz w:val="22"/>
                <w:szCs w:val="22"/>
                <w:lang w:val="en-IN"/>
              </w:rPr>
            </w:pPr>
            <w:r>
              <w:rPr>
                <w:rFonts w:ascii="Times New Roman" w:hAnsi="Times New Roman"/>
                <w:iCs w:val="0"/>
                <w:sz w:val="22"/>
                <w:szCs w:val="22"/>
                <w:lang w:val="en-IN"/>
              </w:rPr>
              <w:t>05.022.0008</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6A94079" w14:textId="77777777" w:rsidR="005808B8" w:rsidRDefault="005808B8">
            <w:pPr>
              <w:rPr>
                <w:rFonts w:ascii="Times New Roman" w:hAnsi="Times New Roman"/>
                <w:iCs w:val="0"/>
                <w:sz w:val="22"/>
                <w:szCs w:val="22"/>
                <w:lang w:val="en-IN"/>
              </w:rPr>
            </w:pPr>
          </w:p>
        </w:tc>
      </w:tr>
      <w:tr w:rsidR="005808B8" w14:paraId="159E99DB"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0475675"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lastRenderedPageBreak/>
              <w:t>Radiology Procedure Name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BCCB21A" w14:textId="77777777" w:rsidR="005808B8" w:rsidRDefault="005808B8">
            <w:pPr>
              <w:spacing w:line="256" w:lineRule="auto"/>
              <w:rPr>
                <w:rFonts w:ascii="Times New Roman" w:hAnsi="Times New Roman"/>
                <w:iCs w:val="0"/>
                <w:color w:val="333333"/>
                <w:sz w:val="22"/>
                <w:szCs w:val="22"/>
                <w:lang w:val="en-IN"/>
              </w:rPr>
            </w:pPr>
            <w:proofErr w:type="spellStart"/>
            <w:r>
              <w:rPr>
                <w:rFonts w:ascii="Times New Roman" w:hAnsi="Times New Roman"/>
                <w:iCs w:val="0"/>
                <w:color w:val="333333"/>
                <w:sz w:val="22"/>
                <w:szCs w:val="22"/>
                <w:lang w:val="en-IN"/>
              </w:rPr>
              <w:t>Procedure.code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6D962FD"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CB7720E"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49F5D5F"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0CE00FE"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255</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A08F74E"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CD05.043</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5041573" w14:textId="77777777" w:rsidR="005808B8" w:rsidRDefault="005808B8">
            <w:pPr>
              <w:spacing w:line="256" w:lineRule="auto"/>
              <w:jc w:val="center"/>
              <w:rPr>
                <w:rFonts w:ascii="Times New Roman" w:hAnsi="Times New Roman"/>
                <w:iCs w:val="0"/>
                <w:sz w:val="22"/>
                <w:szCs w:val="22"/>
                <w:lang w:val="en-IN"/>
              </w:rPr>
            </w:pPr>
            <w:r>
              <w:rPr>
                <w:rFonts w:ascii="Times New Roman" w:hAnsi="Times New Roman"/>
                <w:iCs w:val="0"/>
                <w:sz w:val="22"/>
                <w:szCs w:val="22"/>
                <w:lang w:val="en-IN"/>
              </w:rPr>
              <w:t>05.022.0007</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8B79366" w14:textId="77777777" w:rsidR="005808B8" w:rsidRDefault="005808B8">
            <w:pPr>
              <w:rPr>
                <w:rFonts w:ascii="Times New Roman" w:hAnsi="Times New Roman"/>
                <w:iCs w:val="0"/>
                <w:sz w:val="22"/>
                <w:szCs w:val="22"/>
                <w:lang w:val="en-IN"/>
              </w:rPr>
            </w:pPr>
          </w:p>
        </w:tc>
      </w:tr>
      <w:tr w:rsidR="005808B8" w14:paraId="711BEF36"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0812C52"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Radiology Result Status</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68DFD62" w14:textId="77777777" w:rsidR="005808B8" w:rsidRDefault="005808B8">
            <w:pPr>
              <w:spacing w:line="256" w:lineRule="auto"/>
              <w:rPr>
                <w:rFonts w:ascii="Times New Roman" w:hAnsi="Times New Roman"/>
                <w:iCs w:val="0"/>
                <w:color w:val="333333"/>
                <w:sz w:val="22"/>
                <w:szCs w:val="22"/>
                <w:lang w:val="en-IN"/>
              </w:rPr>
            </w:pPr>
            <w:proofErr w:type="spellStart"/>
            <w:r>
              <w:rPr>
                <w:rFonts w:ascii="Times New Roman" w:hAnsi="Times New Roman"/>
                <w:iCs w:val="0"/>
                <w:color w:val="333333"/>
                <w:sz w:val="22"/>
                <w:szCs w:val="22"/>
                <w:lang w:val="en-IN"/>
              </w:rPr>
              <w:t>DiagnosticReport.status</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03E9043"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B3142DE"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BDF0108"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5378D8F"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F3E9851"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CD05.038</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F662E72" w14:textId="77777777" w:rsidR="005808B8" w:rsidRDefault="005808B8">
            <w:pPr>
              <w:spacing w:line="256" w:lineRule="auto"/>
              <w:jc w:val="center"/>
              <w:rPr>
                <w:rFonts w:ascii="Times New Roman" w:hAnsi="Times New Roman"/>
                <w:iCs w:val="0"/>
                <w:sz w:val="22"/>
                <w:szCs w:val="22"/>
                <w:lang w:val="en-IN"/>
              </w:rPr>
            </w:pPr>
            <w:r>
              <w:rPr>
                <w:rFonts w:ascii="Times New Roman" w:hAnsi="Times New Roman"/>
                <w:iCs w:val="0"/>
                <w:sz w:val="22"/>
                <w:szCs w:val="22"/>
                <w:lang w:val="en-IN"/>
              </w:rPr>
              <w:t>05.022.0009</w:t>
            </w:r>
          </w:p>
        </w:tc>
        <w:tc>
          <w:tcPr>
            <w:tcW w:w="1529" w:type="dxa"/>
            <w:vMerge w:val="restart"/>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E10AF25" w14:textId="77777777" w:rsidR="005808B8" w:rsidRDefault="005808B8">
            <w:pPr>
              <w:spacing w:line="256" w:lineRule="auto"/>
              <w:rPr>
                <w:rFonts w:ascii="Calibri" w:hAnsi="Calibri" w:cs="Calibri"/>
                <w:iCs w:val="0"/>
                <w:sz w:val="22"/>
                <w:szCs w:val="22"/>
                <w:lang w:val="en-IN"/>
              </w:rPr>
            </w:pPr>
            <w:r>
              <w:rPr>
                <w:rFonts w:ascii="Calibri" w:hAnsi="Calibri" w:cs="Calibri"/>
                <w:iCs w:val="0"/>
                <w:sz w:val="22"/>
                <w:szCs w:val="22"/>
                <w:lang w:val="en-IN"/>
              </w:rPr>
              <w:t>Applicable to follow up visit</w:t>
            </w:r>
          </w:p>
        </w:tc>
      </w:tr>
      <w:tr w:rsidR="005808B8" w14:paraId="522E4B5D"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7B4E37A"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Radiology Result ID</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18798B6" w14:textId="77777777" w:rsidR="005808B8" w:rsidRDefault="005808B8">
            <w:pPr>
              <w:spacing w:line="256" w:lineRule="auto"/>
              <w:rPr>
                <w:rFonts w:ascii="Times New Roman" w:hAnsi="Times New Roman"/>
                <w:iCs w:val="0"/>
                <w:color w:val="333333"/>
                <w:sz w:val="22"/>
                <w:szCs w:val="22"/>
                <w:lang w:val="en-IN"/>
              </w:rPr>
            </w:pPr>
            <w:proofErr w:type="spellStart"/>
            <w:r>
              <w:rPr>
                <w:rFonts w:ascii="Times New Roman" w:hAnsi="Times New Roman"/>
                <w:iCs w:val="0"/>
                <w:color w:val="333333"/>
                <w:sz w:val="22"/>
                <w:szCs w:val="22"/>
                <w:lang w:val="en-IN"/>
              </w:rPr>
              <w:t>DiagnosticReport.identifier</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9FA4C57"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24F97B8"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27C602E"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882CC1C"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10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CDD0A57" w14:textId="77777777" w:rsidR="005808B8" w:rsidRDefault="005808B8">
            <w:pPr>
              <w:rPr>
                <w:rFonts w:ascii="Times New Roman" w:hAnsi="Times New Roman"/>
                <w:iCs w:val="0"/>
                <w:sz w:val="22"/>
                <w:szCs w:val="22"/>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6E27FFB" w14:textId="77777777" w:rsidR="005808B8" w:rsidRDefault="005808B8">
            <w:pPr>
              <w:spacing w:line="256" w:lineRule="auto"/>
              <w:jc w:val="center"/>
              <w:rPr>
                <w:rFonts w:ascii="Times New Roman" w:hAnsi="Times New Roman"/>
                <w:iCs w:val="0"/>
                <w:sz w:val="22"/>
                <w:szCs w:val="22"/>
                <w:lang w:val="en-IN"/>
              </w:rPr>
            </w:pPr>
            <w:r>
              <w:rPr>
                <w:rFonts w:ascii="Times New Roman" w:hAnsi="Times New Roman"/>
                <w:iCs w:val="0"/>
                <w:sz w:val="22"/>
                <w:szCs w:val="22"/>
                <w:lang w:val="en-IN"/>
              </w:rPr>
              <w:t>05.022.0010</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3A546187" w14:textId="77777777" w:rsidR="005808B8" w:rsidRDefault="005808B8">
            <w:pPr>
              <w:spacing w:line="256" w:lineRule="auto"/>
              <w:rPr>
                <w:rFonts w:ascii="Calibri" w:hAnsi="Calibri" w:cs="Calibri"/>
                <w:iCs w:val="0"/>
                <w:sz w:val="22"/>
                <w:szCs w:val="22"/>
                <w:lang w:val="en-IN"/>
              </w:rPr>
            </w:pPr>
          </w:p>
        </w:tc>
      </w:tr>
      <w:tr w:rsidR="005808B8" w14:paraId="69B9FE5D"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50E0806"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scanned report attachment</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656B4D6" w14:textId="77777777" w:rsidR="005808B8" w:rsidRDefault="005808B8">
            <w:pPr>
              <w:rPr>
                <w:rFonts w:ascii="Times New Roman" w:hAnsi="Times New Roman"/>
                <w:iCs w:val="0"/>
                <w:color w:val="000000"/>
                <w:sz w:val="22"/>
                <w:szCs w:val="22"/>
                <w:lang w:val="en-IN"/>
              </w:rPr>
            </w:pPr>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7642360"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7ADE51A" w14:textId="77777777" w:rsidR="005808B8" w:rsidRDefault="005808B8">
            <w:pPr>
              <w:rPr>
                <w:rFonts w:ascii="Times New Roman" w:hAnsi="Times New Roman"/>
                <w:iCs w:val="0"/>
                <w:color w:val="000000"/>
                <w:sz w:val="22"/>
                <w:szCs w:val="22"/>
                <w:lang w:val="en-IN"/>
              </w:rPr>
            </w:pP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53AFE5E" w14:textId="77777777" w:rsidR="005808B8" w:rsidRDefault="005808B8">
            <w:pPr>
              <w:spacing w:line="256" w:lineRule="auto"/>
              <w:rPr>
                <w:rFonts w:asciiTheme="minorHAnsi" w:eastAsiaTheme="minorHAnsi" w:hAnsiTheme="minorHAnsi" w:cstheme="minorBidi"/>
                <w:iCs w:val="0"/>
                <w:lang w:val="en-IN"/>
              </w:rPr>
            </w:pP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33D59F5" w14:textId="77777777" w:rsidR="005808B8" w:rsidRDefault="005808B8">
            <w:pPr>
              <w:spacing w:line="256" w:lineRule="auto"/>
              <w:rPr>
                <w:rFonts w:asciiTheme="minorHAnsi" w:eastAsiaTheme="minorHAnsi" w:hAnsiTheme="minorHAnsi" w:cstheme="minorBidi"/>
                <w:iCs w:val="0"/>
                <w:lang w:val="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3B0BE82" w14:textId="77777777" w:rsidR="005808B8" w:rsidRDefault="005808B8">
            <w:pPr>
              <w:spacing w:line="256" w:lineRule="auto"/>
              <w:rPr>
                <w:rFonts w:asciiTheme="minorHAnsi" w:eastAsiaTheme="minorHAnsi" w:hAnsiTheme="minorHAnsi" w:cstheme="minorBidi"/>
                <w:iCs w:val="0"/>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E89450A" w14:textId="77777777" w:rsidR="005808B8" w:rsidRDefault="005808B8">
            <w:pPr>
              <w:spacing w:line="256" w:lineRule="auto"/>
              <w:rPr>
                <w:rFonts w:asciiTheme="minorHAnsi" w:eastAsiaTheme="minorHAnsi" w:hAnsiTheme="minorHAnsi" w:cstheme="minorBidi"/>
                <w:iCs w:val="0"/>
                <w:lang w:val="en-IN"/>
              </w:rPr>
            </w:pP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32A52DE" w14:textId="77777777" w:rsidR="005808B8" w:rsidRDefault="005808B8">
            <w:pPr>
              <w:spacing w:line="256" w:lineRule="auto"/>
              <w:rPr>
                <w:rFonts w:asciiTheme="minorHAnsi" w:eastAsiaTheme="minorHAnsi" w:hAnsiTheme="minorHAnsi" w:cstheme="minorBidi"/>
                <w:iCs w:val="0"/>
                <w:lang w:val="en-IN"/>
              </w:rPr>
            </w:pPr>
          </w:p>
        </w:tc>
      </w:tr>
      <w:tr w:rsidR="005808B8" w14:paraId="48042818" w14:textId="77777777" w:rsidTr="005808B8">
        <w:trPr>
          <w:trHeight w:val="315"/>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D6DCE4"/>
            <w:tcMar>
              <w:top w:w="0" w:type="dxa"/>
              <w:left w:w="45" w:type="dxa"/>
              <w:bottom w:w="0" w:type="dxa"/>
              <w:right w:w="45" w:type="dxa"/>
            </w:tcMar>
            <w:hideMark/>
          </w:tcPr>
          <w:p w14:paraId="1F602F52" w14:textId="77777777" w:rsidR="005808B8" w:rsidRDefault="005808B8">
            <w:pPr>
              <w:spacing w:line="256" w:lineRule="auto"/>
              <w:jc w:val="center"/>
              <w:rPr>
                <w:rFonts w:ascii="Times New Roman" w:hAnsi="Times New Roman"/>
                <w:b/>
                <w:bCs/>
                <w:iCs w:val="0"/>
                <w:color w:val="000000"/>
                <w:sz w:val="22"/>
                <w:szCs w:val="22"/>
                <w:lang w:val="en-IN"/>
              </w:rPr>
            </w:pPr>
            <w:r>
              <w:rPr>
                <w:rFonts w:ascii="Times New Roman" w:hAnsi="Times New Roman"/>
                <w:b/>
                <w:bCs/>
                <w:iCs w:val="0"/>
                <w:color w:val="000000"/>
                <w:sz w:val="22"/>
                <w:szCs w:val="22"/>
                <w:lang w:val="en-IN"/>
              </w:rPr>
              <w:t>Non-radiology Procedure Orders</w:t>
            </w:r>
          </w:p>
        </w:tc>
      </w:tr>
      <w:tr w:rsidR="005808B8" w14:paraId="37E712AE"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282E93F"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Procedure Code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33B0F7F" w14:textId="77777777" w:rsidR="005808B8" w:rsidRDefault="005808B8">
            <w:pPr>
              <w:spacing w:line="256" w:lineRule="auto"/>
              <w:rPr>
                <w:rFonts w:ascii="Times New Roman" w:hAnsi="Times New Roman"/>
                <w:iCs w:val="0"/>
                <w:color w:val="333333"/>
                <w:sz w:val="22"/>
                <w:szCs w:val="22"/>
                <w:lang w:val="en-IN"/>
              </w:rPr>
            </w:pPr>
            <w:proofErr w:type="spellStart"/>
            <w:r>
              <w:rPr>
                <w:rFonts w:ascii="Times New Roman" w:hAnsi="Times New Roman"/>
                <w:iCs w:val="0"/>
                <w:color w:val="333333"/>
                <w:sz w:val="22"/>
                <w:szCs w:val="22"/>
                <w:lang w:val="en-IN"/>
              </w:rPr>
              <w:t>Procedure.code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BCE4D69"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47C798E"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6501035"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88A9002"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10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6C34C88"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CD05.043</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D5BD2E6" w14:textId="77777777" w:rsidR="005808B8" w:rsidRDefault="005808B8">
            <w:pPr>
              <w:spacing w:line="256" w:lineRule="auto"/>
              <w:rPr>
                <w:rFonts w:ascii="Calibri" w:hAnsi="Calibri" w:cs="Calibri"/>
                <w:iCs w:val="0"/>
                <w:sz w:val="22"/>
                <w:szCs w:val="22"/>
                <w:lang w:val="en-IN"/>
              </w:rPr>
            </w:pPr>
            <w:r>
              <w:rPr>
                <w:rFonts w:ascii="Calibri" w:hAnsi="Calibri" w:cs="Calibri"/>
                <w:iCs w:val="0"/>
                <w:sz w:val="22"/>
                <w:szCs w:val="22"/>
                <w:lang w:val="en-IN"/>
              </w:rPr>
              <w:t>05.026.0003</w:t>
            </w:r>
          </w:p>
        </w:tc>
        <w:tc>
          <w:tcPr>
            <w:tcW w:w="1529" w:type="dxa"/>
            <w:vMerge w:val="restart"/>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6B6A50F" w14:textId="77777777" w:rsidR="005808B8" w:rsidRDefault="005808B8">
            <w:pPr>
              <w:spacing w:line="256" w:lineRule="auto"/>
              <w:rPr>
                <w:rFonts w:ascii="Calibri" w:hAnsi="Calibri" w:cs="Calibri"/>
                <w:iCs w:val="0"/>
                <w:sz w:val="22"/>
                <w:szCs w:val="22"/>
                <w:lang w:val="en-IN"/>
              </w:rPr>
            </w:pPr>
            <w:r>
              <w:rPr>
                <w:rFonts w:ascii="Calibri" w:hAnsi="Calibri" w:cs="Calibri"/>
                <w:iCs w:val="0"/>
                <w:sz w:val="22"/>
                <w:szCs w:val="22"/>
                <w:lang w:val="en-IN"/>
              </w:rPr>
              <w:t>If applicable</w:t>
            </w:r>
          </w:p>
        </w:tc>
      </w:tr>
      <w:tr w:rsidR="005808B8" w14:paraId="5245D8E9"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6C47C12"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Procedure Name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AD896BB" w14:textId="77777777" w:rsidR="005808B8" w:rsidRDefault="005808B8">
            <w:pPr>
              <w:spacing w:line="256" w:lineRule="auto"/>
              <w:rPr>
                <w:rFonts w:ascii="Times New Roman" w:hAnsi="Times New Roman"/>
                <w:iCs w:val="0"/>
                <w:color w:val="333333"/>
                <w:sz w:val="22"/>
                <w:szCs w:val="22"/>
                <w:lang w:val="en-IN"/>
              </w:rPr>
            </w:pPr>
            <w:proofErr w:type="spellStart"/>
            <w:r>
              <w:rPr>
                <w:rFonts w:ascii="Times New Roman" w:hAnsi="Times New Roman"/>
                <w:iCs w:val="0"/>
                <w:color w:val="333333"/>
                <w:sz w:val="22"/>
                <w:szCs w:val="22"/>
                <w:lang w:val="en-IN"/>
              </w:rPr>
              <w:t>Procedure.code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21B55C1"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DB5B470"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ED81909"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3453AED"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255</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1F2429C"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CD05.043</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5F20A1B" w14:textId="77777777" w:rsidR="005808B8" w:rsidRDefault="005808B8">
            <w:pPr>
              <w:spacing w:line="256" w:lineRule="auto"/>
              <w:rPr>
                <w:rFonts w:ascii="Calibri" w:hAnsi="Calibri" w:cs="Calibri"/>
                <w:iCs w:val="0"/>
                <w:sz w:val="22"/>
                <w:szCs w:val="22"/>
                <w:lang w:val="en-IN"/>
              </w:rPr>
            </w:pPr>
            <w:r>
              <w:rPr>
                <w:rFonts w:ascii="Calibri" w:hAnsi="Calibri" w:cs="Calibri"/>
                <w:iCs w:val="0"/>
                <w:sz w:val="22"/>
                <w:szCs w:val="22"/>
                <w:lang w:val="en-IN"/>
              </w:rPr>
              <w:t>05.026.0001</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017A7778" w14:textId="77777777" w:rsidR="005808B8" w:rsidRDefault="005808B8">
            <w:pPr>
              <w:spacing w:line="256" w:lineRule="auto"/>
              <w:rPr>
                <w:rFonts w:ascii="Calibri" w:hAnsi="Calibri" w:cs="Calibri"/>
                <w:iCs w:val="0"/>
                <w:sz w:val="22"/>
                <w:szCs w:val="22"/>
                <w:lang w:val="en-IN"/>
              </w:rPr>
            </w:pPr>
          </w:p>
        </w:tc>
      </w:tr>
      <w:tr w:rsidR="005808B8" w14:paraId="64F9F182" w14:textId="77777777" w:rsidTr="005808B8">
        <w:trPr>
          <w:trHeight w:val="315"/>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D6DCE4"/>
            <w:tcMar>
              <w:top w:w="0" w:type="dxa"/>
              <w:left w:w="45" w:type="dxa"/>
              <w:bottom w:w="0" w:type="dxa"/>
              <w:right w:w="45" w:type="dxa"/>
            </w:tcMar>
            <w:hideMark/>
          </w:tcPr>
          <w:p w14:paraId="5C9F43D4" w14:textId="77777777" w:rsidR="005808B8" w:rsidRDefault="005808B8">
            <w:pPr>
              <w:spacing w:line="256" w:lineRule="auto"/>
              <w:jc w:val="center"/>
              <w:rPr>
                <w:rFonts w:ascii="Times New Roman" w:hAnsi="Times New Roman"/>
                <w:b/>
                <w:bCs/>
                <w:iCs w:val="0"/>
                <w:color w:val="000000"/>
                <w:sz w:val="22"/>
                <w:szCs w:val="22"/>
                <w:lang w:val="en-IN"/>
              </w:rPr>
            </w:pPr>
            <w:r>
              <w:rPr>
                <w:rFonts w:ascii="Times New Roman" w:hAnsi="Times New Roman"/>
                <w:b/>
                <w:bCs/>
                <w:iCs w:val="0"/>
                <w:color w:val="000000"/>
                <w:sz w:val="22"/>
                <w:szCs w:val="22"/>
                <w:lang w:val="en-IN"/>
              </w:rPr>
              <w:t>Rx Orders</w:t>
            </w:r>
          </w:p>
        </w:tc>
      </w:tr>
      <w:tr w:rsidR="005808B8" w14:paraId="0D7AAC17"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3B2EBBB"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Prescription ID</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20A472A" w14:textId="77777777" w:rsidR="005808B8" w:rsidRDefault="005808B8">
            <w:pPr>
              <w:spacing w:line="256" w:lineRule="auto"/>
              <w:rPr>
                <w:rFonts w:ascii="Times New Roman" w:hAnsi="Times New Roman"/>
                <w:iCs w:val="0"/>
                <w:color w:val="333333"/>
                <w:sz w:val="22"/>
                <w:szCs w:val="22"/>
                <w:lang w:val="en-IN"/>
              </w:rPr>
            </w:pPr>
            <w:proofErr w:type="spellStart"/>
            <w:r>
              <w:rPr>
                <w:rFonts w:ascii="Times New Roman" w:hAnsi="Times New Roman"/>
                <w:iCs w:val="0"/>
                <w:color w:val="333333"/>
                <w:sz w:val="22"/>
                <w:szCs w:val="22"/>
                <w:lang w:val="en-IN"/>
              </w:rPr>
              <w:t>MedicationRequest.identifier</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F58F51E" w14:textId="77777777" w:rsidR="005808B8" w:rsidRDefault="005808B8">
            <w:pPr>
              <w:spacing w:line="256" w:lineRule="auto"/>
              <w:jc w:val="right"/>
              <w:rPr>
                <w:rFonts w:ascii="Times New Roman" w:hAnsi="Times New Roman"/>
                <w:iCs w:val="0"/>
                <w:color w:val="000000"/>
                <w:sz w:val="22"/>
                <w:szCs w:val="22"/>
                <w:lang w:val="en-IN"/>
              </w:rPr>
            </w:pPr>
            <w:r>
              <w:rPr>
                <w:rFonts w:ascii="Times New Roman" w:hAnsi="Times New Roman"/>
                <w:iCs w:val="0"/>
                <w:color w:val="000000"/>
                <w:sz w:val="22"/>
                <w:szCs w:val="22"/>
                <w:lang w:val="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2C05817"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8003C2E"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C1171AC"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20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442BFD5" w14:textId="77777777" w:rsidR="005808B8" w:rsidRDefault="005808B8">
            <w:pPr>
              <w:rPr>
                <w:rFonts w:ascii="Times New Roman" w:hAnsi="Times New Roman"/>
                <w:iCs w:val="0"/>
                <w:sz w:val="22"/>
                <w:szCs w:val="22"/>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FC61B08" w14:textId="77777777" w:rsidR="005808B8" w:rsidRDefault="005808B8">
            <w:pPr>
              <w:spacing w:line="256" w:lineRule="auto"/>
              <w:jc w:val="center"/>
              <w:rPr>
                <w:rFonts w:ascii="Times New Roman" w:hAnsi="Times New Roman"/>
                <w:iCs w:val="0"/>
                <w:sz w:val="22"/>
                <w:szCs w:val="22"/>
                <w:lang w:val="en-IN"/>
              </w:rPr>
            </w:pPr>
            <w:r>
              <w:rPr>
                <w:rFonts w:ascii="Times New Roman" w:hAnsi="Times New Roman"/>
                <w:iCs w:val="0"/>
                <w:sz w:val="22"/>
                <w:szCs w:val="22"/>
                <w:lang w:val="en-IN"/>
              </w:rPr>
              <w:t>05.023.0012</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E07D4C6" w14:textId="77777777" w:rsidR="005808B8" w:rsidRDefault="005808B8">
            <w:pPr>
              <w:rPr>
                <w:rFonts w:ascii="Times New Roman" w:hAnsi="Times New Roman"/>
                <w:iCs w:val="0"/>
                <w:sz w:val="22"/>
                <w:szCs w:val="22"/>
                <w:lang w:val="en-IN"/>
              </w:rPr>
            </w:pPr>
          </w:p>
        </w:tc>
      </w:tr>
      <w:tr w:rsidR="005808B8" w14:paraId="2B295AD1"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628A115"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Generic Drug Code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FB87B58" w14:textId="77777777" w:rsidR="005808B8" w:rsidRDefault="005808B8">
            <w:pPr>
              <w:spacing w:line="256" w:lineRule="auto"/>
              <w:rPr>
                <w:rFonts w:ascii="Times New Roman" w:hAnsi="Times New Roman"/>
                <w:iCs w:val="0"/>
                <w:color w:val="333333"/>
                <w:sz w:val="22"/>
                <w:szCs w:val="22"/>
                <w:lang w:val="en-IN"/>
              </w:rPr>
            </w:pPr>
            <w:proofErr w:type="spellStart"/>
            <w:r>
              <w:rPr>
                <w:rFonts w:ascii="Times New Roman" w:hAnsi="Times New Roman"/>
                <w:iCs w:val="0"/>
                <w:color w:val="333333"/>
                <w:sz w:val="22"/>
                <w:szCs w:val="22"/>
                <w:lang w:val="en-IN"/>
              </w:rPr>
              <w:t>MedicationKnowledge.code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360BB34"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0FAAABB"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B74B70E"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79F55E0"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5</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6AE3848"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CD05.104</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4B20E0D" w14:textId="77777777" w:rsidR="005808B8" w:rsidRDefault="005808B8">
            <w:pPr>
              <w:spacing w:line="256" w:lineRule="auto"/>
              <w:jc w:val="center"/>
              <w:rPr>
                <w:rFonts w:ascii="Times New Roman" w:hAnsi="Times New Roman"/>
                <w:iCs w:val="0"/>
                <w:sz w:val="22"/>
                <w:szCs w:val="22"/>
                <w:lang w:val="en-IN"/>
              </w:rPr>
            </w:pPr>
            <w:r>
              <w:rPr>
                <w:rFonts w:ascii="Times New Roman" w:hAnsi="Times New Roman"/>
                <w:iCs w:val="0"/>
                <w:sz w:val="22"/>
                <w:szCs w:val="22"/>
                <w:lang w:val="en-IN"/>
              </w:rPr>
              <w:t>05.031.0004</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DD1F823" w14:textId="77777777" w:rsidR="005808B8" w:rsidRDefault="005808B8">
            <w:pPr>
              <w:rPr>
                <w:rFonts w:ascii="Times New Roman" w:hAnsi="Times New Roman"/>
                <w:iCs w:val="0"/>
                <w:sz w:val="22"/>
                <w:szCs w:val="22"/>
                <w:lang w:val="en-IN"/>
              </w:rPr>
            </w:pPr>
          </w:p>
        </w:tc>
      </w:tr>
      <w:tr w:rsidR="005808B8" w14:paraId="170A3CF1"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C8DC064"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Brand Drug Code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51AAC93" w14:textId="77777777" w:rsidR="005808B8" w:rsidRDefault="005808B8">
            <w:pPr>
              <w:spacing w:line="256" w:lineRule="auto"/>
              <w:rPr>
                <w:rFonts w:ascii="Times New Roman" w:hAnsi="Times New Roman"/>
                <w:iCs w:val="0"/>
                <w:color w:val="333333"/>
                <w:sz w:val="22"/>
                <w:szCs w:val="22"/>
                <w:lang w:val="en-IN"/>
              </w:rPr>
            </w:pPr>
            <w:proofErr w:type="spellStart"/>
            <w:r>
              <w:rPr>
                <w:rFonts w:ascii="Times New Roman" w:hAnsi="Times New Roman"/>
                <w:iCs w:val="0"/>
                <w:color w:val="333333"/>
                <w:sz w:val="22"/>
                <w:szCs w:val="22"/>
                <w:lang w:val="en-IN"/>
              </w:rPr>
              <w:t>Medication.code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B5B3AC6"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5EAA0B0"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52342DA"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4C8608A"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10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62C6295"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CD05.105</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FCE9670" w14:textId="77777777" w:rsidR="005808B8" w:rsidRDefault="005808B8">
            <w:pPr>
              <w:spacing w:line="256" w:lineRule="auto"/>
              <w:jc w:val="center"/>
              <w:rPr>
                <w:rFonts w:ascii="Times New Roman" w:hAnsi="Times New Roman"/>
                <w:iCs w:val="0"/>
                <w:sz w:val="22"/>
                <w:szCs w:val="22"/>
                <w:lang w:val="en-IN"/>
              </w:rPr>
            </w:pPr>
            <w:r>
              <w:rPr>
                <w:rFonts w:ascii="Times New Roman" w:hAnsi="Times New Roman"/>
                <w:iCs w:val="0"/>
                <w:sz w:val="22"/>
                <w:szCs w:val="22"/>
                <w:lang w:val="en-IN"/>
              </w:rPr>
              <w:t>05.031.0006</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36E3C40" w14:textId="77777777" w:rsidR="005808B8" w:rsidRDefault="005808B8">
            <w:pPr>
              <w:rPr>
                <w:rFonts w:ascii="Times New Roman" w:hAnsi="Times New Roman"/>
                <w:iCs w:val="0"/>
                <w:sz w:val="22"/>
                <w:szCs w:val="22"/>
                <w:lang w:val="en-IN"/>
              </w:rPr>
            </w:pPr>
          </w:p>
        </w:tc>
      </w:tr>
      <w:tr w:rsidR="005808B8" w14:paraId="3B24292E"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ED0AD48"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Brand Drug Name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694AB27" w14:textId="77777777" w:rsidR="005808B8" w:rsidRDefault="005808B8">
            <w:pPr>
              <w:spacing w:line="256" w:lineRule="auto"/>
              <w:rPr>
                <w:rFonts w:ascii="Times New Roman" w:hAnsi="Times New Roman"/>
                <w:iCs w:val="0"/>
                <w:sz w:val="22"/>
                <w:szCs w:val="22"/>
                <w:lang w:val="en-IN"/>
              </w:rPr>
            </w:pPr>
            <w:proofErr w:type="spellStart"/>
            <w:r>
              <w:rPr>
                <w:rFonts w:ascii="Times New Roman" w:hAnsi="Times New Roman"/>
                <w:iCs w:val="0"/>
                <w:sz w:val="22"/>
                <w:szCs w:val="22"/>
                <w:lang w:val="en-IN"/>
              </w:rPr>
              <w:t>Medication.identifier</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076C4B8"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765A09B"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0CF4B5F"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B8B7F62"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99</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1A2C6D2"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CD05.105</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CB20F34" w14:textId="77777777" w:rsidR="005808B8" w:rsidRDefault="005808B8">
            <w:pPr>
              <w:spacing w:line="256" w:lineRule="auto"/>
              <w:jc w:val="center"/>
              <w:rPr>
                <w:rFonts w:ascii="Times New Roman" w:hAnsi="Times New Roman"/>
                <w:iCs w:val="0"/>
                <w:sz w:val="22"/>
                <w:szCs w:val="22"/>
                <w:lang w:val="en-IN"/>
              </w:rPr>
            </w:pPr>
            <w:r>
              <w:rPr>
                <w:rFonts w:ascii="Times New Roman" w:hAnsi="Times New Roman"/>
                <w:iCs w:val="0"/>
                <w:sz w:val="22"/>
                <w:szCs w:val="22"/>
                <w:lang w:val="en-IN"/>
              </w:rPr>
              <w:t>05.031.0005</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5FDF81C" w14:textId="77777777" w:rsidR="005808B8" w:rsidRDefault="005808B8">
            <w:pPr>
              <w:rPr>
                <w:rFonts w:ascii="Times New Roman" w:hAnsi="Times New Roman"/>
                <w:iCs w:val="0"/>
                <w:sz w:val="22"/>
                <w:szCs w:val="22"/>
                <w:lang w:val="en-IN"/>
              </w:rPr>
            </w:pPr>
          </w:p>
        </w:tc>
      </w:tr>
      <w:tr w:rsidR="005808B8" w14:paraId="2B2FC627"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54CAFD6"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Strength Value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A0294B0" w14:textId="77777777" w:rsidR="005808B8" w:rsidRDefault="005808B8">
            <w:pPr>
              <w:spacing w:line="256" w:lineRule="auto"/>
              <w:rPr>
                <w:rFonts w:ascii="Times New Roman" w:hAnsi="Times New Roman"/>
                <w:iCs w:val="0"/>
                <w:color w:val="333333"/>
                <w:sz w:val="22"/>
                <w:szCs w:val="22"/>
                <w:lang w:val="en-IN"/>
              </w:rPr>
            </w:pPr>
            <w:proofErr w:type="spellStart"/>
            <w:r>
              <w:rPr>
                <w:rFonts w:ascii="Times New Roman" w:hAnsi="Times New Roman"/>
                <w:iCs w:val="0"/>
                <w:color w:val="333333"/>
                <w:sz w:val="22"/>
                <w:szCs w:val="22"/>
                <w:lang w:val="en-IN"/>
              </w:rPr>
              <w:t>Medication.ingredient.strength</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00EE5CC"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692B65A"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56A5C42"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C622758"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25</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C8C2CDD" w14:textId="77777777" w:rsidR="005808B8" w:rsidRDefault="005808B8">
            <w:pPr>
              <w:rPr>
                <w:rFonts w:ascii="Times New Roman" w:hAnsi="Times New Roman"/>
                <w:iCs w:val="0"/>
                <w:sz w:val="22"/>
                <w:szCs w:val="22"/>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8A20895" w14:textId="77777777" w:rsidR="005808B8" w:rsidRDefault="005808B8">
            <w:pPr>
              <w:spacing w:line="256" w:lineRule="auto"/>
              <w:jc w:val="center"/>
              <w:rPr>
                <w:rFonts w:ascii="Times New Roman" w:hAnsi="Times New Roman"/>
                <w:iCs w:val="0"/>
                <w:sz w:val="22"/>
                <w:szCs w:val="22"/>
                <w:lang w:val="en-IN"/>
              </w:rPr>
            </w:pPr>
            <w:r>
              <w:rPr>
                <w:rFonts w:ascii="Times New Roman" w:hAnsi="Times New Roman"/>
                <w:iCs w:val="0"/>
                <w:sz w:val="22"/>
                <w:szCs w:val="22"/>
                <w:lang w:val="en-IN"/>
              </w:rPr>
              <w:t>05.031.0011</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B2FFDFD" w14:textId="77777777" w:rsidR="005808B8" w:rsidRDefault="005808B8">
            <w:pPr>
              <w:rPr>
                <w:rFonts w:ascii="Times New Roman" w:hAnsi="Times New Roman"/>
                <w:iCs w:val="0"/>
                <w:sz w:val="22"/>
                <w:szCs w:val="22"/>
                <w:lang w:val="en-IN"/>
              </w:rPr>
            </w:pPr>
          </w:p>
        </w:tc>
      </w:tr>
      <w:tr w:rsidR="005808B8" w14:paraId="4BC0E611"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2D187BA"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Route of Administration</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B50E84D" w14:textId="77777777" w:rsidR="005808B8" w:rsidRDefault="005808B8">
            <w:pPr>
              <w:spacing w:line="256" w:lineRule="auto"/>
              <w:rPr>
                <w:rFonts w:ascii="Times New Roman" w:hAnsi="Times New Roman"/>
                <w:iCs w:val="0"/>
                <w:color w:val="333333"/>
                <w:sz w:val="22"/>
                <w:szCs w:val="22"/>
                <w:lang w:val="en-IN"/>
              </w:rPr>
            </w:pPr>
            <w:proofErr w:type="spellStart"/>
            <w:r>
              <w:rPr>
                <w:rFonts w:ascii="Times New Roman" w:hAnsi="Times New Roman"/>
                <w:iCs w:val="0"/>
                <w:color w:val="333333"/>
                <w:sz w:val="22"/>
                <w:szCs w:val="22"/>
                <w:lang w:val="en-IN"/>
              </w:rPr>
              <w:t>MedicationAdministration.dosage.route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9ECA3DF"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65769F1"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2882AC6"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CDDE12B"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6</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714168D"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CD05.111</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8B1D04C" w14:textId="77777777" w:rsidR="005808B8" w:rsidRDefault="005808B8">
            <w:pPr>
              <w:spacing w:line="256" w:lineRule="auto"/>
              <w:jc w:val="center"/>
              <w:rPr>
                <w:rFonts w:ascii="Times New Roman" w:hAnsi="Times New Roman"/>
                <w:iCs w:val="0"/>
                <w:sz w:val="22"/>
                <w:szCs w:val="22"/>
                <w:lang w:val="en-IN"/>
              </w:rPr>
            </w:pPr>
            <w:r>
              <w:rPr>
                <w:rFonts w:ascii="Times New Roman" w:hAnsi="Times New Roman"/>
                <w:iCs w:val="0"/>
                <w:sz w:val="22"/>
                <w:szCs w:val="22"/>
                <w:lang w:val="en-IN"/>
              </w:rPr>
              <w:t>05.023.0002</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890F2D6" w14:textId="77777777" w:rsidR="005808B8" w:rsidRDefault="005808B8">
            <w:pPr>
              <w:rPr>
                <w:rFonts w:ascii="Times New Roman" w:hAnsi="Times New Roman"/>
                <w:iCs w:val="0"/>
                <w:sz w:val="22"/>
                <w:szCs w:val="22"/>
                <w:lang w:val="en-IN"/>
              </w:rPr>
            </w:pPr>
          </w:p>
        </w:tc>
      </w:tr>
      <w:tr w:rsidR="005808B8" w14:paraId="7D0FD14D"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246EA59"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Medication Frequency</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35993FCF" w14:textId="77777777" w:rsidR="005808B8" w:rsidRDefault="005808B8">
            <w:pPr>
              <w:spacing w:line="256" w:lineRule="auto"/>
              <w:rPr>
                <w:rFonts w:ascii="Times New Roman" w:hAnsi="Times New Roman"/>
                <w:iCs w:val="0"/>
                <w:color w:val="333333"/>
                <w:sz w:val="22"/>
                <w:szCs w:val="22"/>
                <w:lang w:val="en-IN"/>
              </w:rPr>
            </w:pPr>
            <w:proofErr w:type="spellStart"/>
            <w:r>
              <w:rPr>
                <w:rFonts w:ascii="Times New Roman" w:hAnsi="Times New Roman"/>
                <w:iCs w:val="0"/>
                <w:color w:val="333333"/>
                <w:sz w:val="22"/>
                <w:szCs w:val="22"/>
                <w:lang w:val="en-IN"/>
              </w:rPr>
              <w:t>MedicationAdministration.dosage.rate</w:t>
            </w:r>
            <w:proofErr w:type="spellEnd"/>
            <w:r>
              <w:rPr>
                <w:rFonts w:ascii="Times New Roman" w:hAnsi="Times New Roman"/>
                <w:iCs w:val="0"/>
                <w:color w:val="333333"/>
                <w:sz w:val="22"/>
                <w:szCs w:val="22"/>
                <w:lang w:val="en-IN"/>
              </w:rPr>
              <w:t>[x]</w:t>
            </w:r>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331BC1E"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60AB586"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3E29B5D"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76F15C7"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5</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BA348B6"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CD05.023</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2294AA8" w14:textId="77777777" w:rsidR="005808B8" w:rsidRDefault="005808B8">
            <w:pPr>
              <w:spacing w:line="256" w:lineRule="auto"/>
              <w:jc w:val="center"/>
              <w:rPr>
                <w:rFonts w:ascii="Times New Roman" w:hAnsi="Times New Roman"/>
                <w:iCs w:val="0"/>
                <w:sz w:val="22"/>
                <w:szCs w:val="22"/>
                <w:lang w:val="en-IN"/>
              </w:rPr>
            </w:pPr>
            <w:r>
              <w:rPr>
                <w:rFonts w:ascii="Times New Roman" w:hAnsi="Times New Roman"/>
                <w:iCs w:val="0"/>
                <w:sz w:val="22"/>
                <w:szCs w:val="22"/>
                <w:lang w:val="en-IN"/>
              </w:rPr>
              <w:t>05.023.0003</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521CF06" w14:textId="77777777" w:rsidR="005808B8" w:rsidRDefault="005808B8">
            <w:pPr>
              <w:rPr>
                <w:rFonts w:ascii="Times New Roman" w:hAnsi="Times New Roman"/>
                <w:iCs w:val="0"/>
                <w:sz w:val="22"/>
                <w:szCs w:val="22"/>
                <w:lang w:val="en-IN"/>
              </w:rPr>
            </w:pPr>
          </w:p>
        </w:tc>
      </w:tr>
      <w:tr w:rsidR="005808B8" w14:paraId="7CE8EE02"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2DD69AD"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lastRenderedPageBreak/>
              <w:t>Medication Administration Interval</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632C065C" w14:textId="77777777" w:rsidR="005808B8" w:rsidRDefault="005808B8">
            <w:pPr>
              <w:spacing w:line="256" w:lineRule="auto"/>
              <w:rPr>
                <w:rFonts w:ascii="Times New Roman" w:hAnsi="Times New Roman"/>
                <w:iCs w:val="0"/>
                <w:color w:val="333333"/>
                <w:sz w:val="22"/>
                <w:szCs w:val="22"/>
                <w:lang w:val="en-IN"/>
              </w:rPr>
            </w:pPr>
            <w:proofErr w:type="spellStart"/>
            <w:r>
              <w:rPr>
                <w:rFonts w:ascii="Times New Roman" w:hAnsi="Times New Roman"/>
                <w:iCs w:val="0"/>
                <w:color w:val="333333"/>
                <w:sz w:val="22"/>
                <w:szCs w:val="22"/>
                <w:lang w:val="en-IN"/>
              </w:rPr>
              <w:t>MedicationAdministration.dosage.rate</w:t>
            </w:r>
            <w:proofErr w:type="spellEnd"/>
            <w:r>
              <w:rPr>
                <w:rFonts w:ascii="Times New Roman" w:hAnsi="Times New Roman"/>
                <w:iCs w:val="0"/>
                <w:color w:val="333333"/>
                <w:sz w:val="22"/>
                <w:szCs w:val="22"/>
                <w:lang w:val="en-IN"/>
              </w:rPr>
              <w:t>[x]</w:t>
            </w:r>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AFCE292"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28CCB23"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E59DE39"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8AF08BF"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40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DEF71A2" w14:textId="77777777" w:rsidR="005808B8" w:rsidRDefault="005808B8">
            <w:pPr>
              <w:rPr>
                <w:rFonts w:ascii="Times New Roman" w:hAnsi="Times New Roman"/>
                <w:iCs w:val="0"/>
                <w:sz w:val="22"/>
                <w:szCs w:val="22"/>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5E7436B" w14:textId="77777777" w:rsidR="005808B8" w:rsidRDefault="005808B8">
            <w:pPr>
              <w:spacing w:line="256" w:lineRule="auto"/>
              <w:jc w:val="center"/>
              <w:rPr>
                <w:rFonts w:ascii="Times New Roman" w:hAnsi="Times New Roman"/>
                <w:iCs w:val="0"/>
                <w:sz w:val="22"/>
                <w:szCs w:val="22"/>
                <w:lang w:val="en-IN"/>
              </w:rPr>
            </w:pPr>
            <w:r>
              <w:rPr>
                <w:rFonts w:ascii="Times New Roman" w:hAnsi="Times New Roman"/>
                <w:iCs w:val="0"/>
                <w:sz w:val="22"/>
                <w:szCs w:val="22"/>
                <w:lang w:val="en-IN"/>
              </w:rPr>
              <w:t>05.023.0004</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4124B8A" w14:textId="77777777" w:rsidR="005808B8" w:rsidRDefault="005808B8">
            <w:pPr>
              <w:rPr>
                <w:rFonts w:ascii="Times New Roman" w:hAnsi="Times New Roman"/>
                <w:iCs w:val="0"/>
                <w:sz w:val="22"/>
                <w:szCs w:val="22"/>
                <w:lang w:val="en-IN"/>
              </w:rPr>
            </w:pPr>
          </w:p>
        </w:tc>
      </w:tr>
      <w:tr w:rsidR="005808B8" w14:paraId="16902919"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EFFACC1"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Dose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01931C7E" w14:textId="77777777" w:rsidR="005808B8" w:rsidRDefault="005808B8">
            <w:pPr>
              <w:spacing w:line="256" w:lineRule="auto"/>
              <w:rPr>
                <w:rFonts w:ascii="Times New Roman" w:hAnsi="Times New Roman"/>
                <w:iCs w:val="0"/>
                <w:color w:val="333333"/>
                <w:sz w:val="22"/>
                <w:szCs w:val="22"/>
                <w:lang w:val="en-IN"/>
              </w:rPr>
            </w:pPr>
            <w:proofErr w:type="spellStart"/>
            <w:r>
              <w:rPr>
                <w:rFonts w:ascii="Times New Roman" w:hAnsi="Times New Roman"/>
                <w:iCs w:val="0"/>
                <w:color w:val="333333"/>
                <w:sz w:val="22"/>
                <w:szCs w:val="22"/>
                <w:lang w:val="en-IN"/>
              </w:rPr>
              <w:t>MedicationAdministration.dosage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3B8BFFB"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1A9A81F"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4A38B7B"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12ABC95"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60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F91843B" w14:textId="77777777" w:rsidR="005808B8" w:rsidRDefault="005808B8">
            <w:pPr>
              <w:rPr>
                <w:rFonts w:ascii="Times New Roman" w:hAnsi="Times New Roman"/>
                <w:iCs w:val="0"/>
                <w:sz w:val="22"/>
                <w:szCs w:val="22"/>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C8ABF0C" w14:textId="77777777" w:rsidR="005808B8" w:rsidRDefault="005808B8">
            <w:pPr>
              <w:spacing w:line="256" w:lineRule="auto"/>
              <w:jc w:val="center"/>
              <w:rPr>
                <w:rFonts w:ascii="Times New Roman" w:hAnsi="Times New Roman"/>
                <w:iCs w:val="0"/>
                <w:sz w:val="22"/>
                <w:szCs w:val="22"/>
                <w:lang w:val="en-IN"/>
              </w:rPr>
            </w:pPr>
            <w:r>
              <w:rPr>
                <w:rFonts w:ascii="Times New Roman" w:hAnsi="Times New Roman"/>
                <w:iCs w:val="0"/>
                <w:sz w:val="22"/>
                <w:szCs w:val="22"/>
                <w:lang w:val="en-IN"/>
              </w:rPr>
              <w:t>05.023.0005</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1D013B1" w14:textId="77777777" w:rsidR="005808B8" w:rsidRDefault="005808B8">
            <w:pPr>
              <w:rPr>
                <w:rFonts w:ascii="Times New Roman" w:hAnsi="Times New Roman"/>
                <w:iCs w:val="0"/>
                <w:sz w:val="22"/>
                <w:szCs w:val="22"/>
                <w:lang w:val="en-IN"/>
              </w:rPr>
            </w:pPr>
          </w:p>
        </w:tc>
      </w:tr>
      <w:tr w:rsidR="005808B8" w14:paraId="119282E7" w14:textId="77777777" w:rsidTr="005808B8">
        <w:trPr>
          <w:trHeight w:val="70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385559C"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 xml:space="preserve">Medication Stopped Indicator </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1D321DFC" w14:textId="77777777" w:rsidR="005808B8" w:rsidRDefault="005808B8">
            <w:pPr>
              <w:spacing w:line="256" w:lineRule="auto"/>
              <w:rPr>
                <w:rFonts w:ascii="Times New Roman" w:hAnsi="Times New Roman"/>
                <w:iCs w:val="0"/>
                <w:color w:val="333333"/>
                <w:sz w:val="22"/>
                <w:szCs w:val="22"/>
                <w:lang w:val="en-IN"/>
              </w:rPr>
            </w:pPr>
            <w:proofErr w:type="spellStart"/>
            <w:r>
              <w:rPr>
                <w:rFonts w:ascii="Times New Roman" w:hAnsi="Times New Roman"/>
                <w:iCs w:val="0"/>
                <w:color w:val="333333"/>
                <w:sz w:val="22"/>
                <w:szCs w:val="22"/>
                <w:lang w:val="en-IN"/>
              </w:rPr>
              <w:t>MedicationStatement.status</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6B51DFF"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D4C8420"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B7573DA"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3EA3CD2"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1</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C2C4131" w14:textId="77777777" w:rsidR="005808B8" w:rsidRDefault="005808B8">
            <w:pPr>
              <w:rPr>
                <w:rFonts w:ascii="Times New Roman" w:hAnsi="Times New Roman"/>
                <w:iCs w:val="0"/>
                <w:sz w:val="22"/>
                <w:szCs w:val="22"/>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8CDED36" w14:textId="77777777" w:rsidR="005808B8" w:rsidRDefault="005808B8">
            <w:pPr>
              <w:spacing w:line="256" w:lineRule="auto"/>
              <w:rPr>
                <w:rFonts w:asciiTheme="minorHAnsi" w:eastAsiaTheme="minorHAnsi" w:hAnsiTheme="minorHAnsi" w:cstheme="minorBidi"/>
                <w:iCs w:val="0"/>
                <w:lang w:val="en-IN"/>
              </w:rPr>
            </w:pP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F120690" w14:textId="77777777" w:rsidR="005808B8" w:rsidRDefault="005808B8">
            <w:pPr>
              <w:spacing w:line="256" w:lineRule="auto"/>
              <w:rPr>
                <w:rFonts w:asciiTheme="minorHAnsi" w:eastAsiaTheme="minorHAnsi" w:hAnsiTheme="minorHAnsi" w:cstheme="minorBidi"/>
                <w:iCs w:val="0"/>
                <w:lang w:val="en-IN"/>
              </w:rPr>
            </w:pPr>
          </w:p>
        </w:tc>
      </w:tr>
      <w:tr w:rsidR="005808B8" w14:paraId="41E49FA8"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CB4A16C"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Medication Status</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8A18D57" w14:textId="77777777" w:rsidR="005808B8" w:rsidRDefault="005808B8">
            <w:pPr>
              <w:spacing w:line="256" w:lineRule="auto"/>
              <w:rPr>
                <w:rFonts w:ascii="Times New Roman" w:hAnsi="Times New Roman"/>
                <w:iCs w:val="0"/>
                <w:color w:val="333333"/>
                <w:sz w:val="22"/>
                <w:szCs w:val="22"/>
                <w:lang w:val="en-IN"/>
              </w:rPr>
            </w:pPr>
            <w:proofErr w:type="spellStart"/>
            <w:r>
              <w:rPr>
                <w:rFonts w:ascii="Times New Roman" w:hAnsi="Times New Roman"/>
                <w:iCs w:val="0"/>
                <w:color w:val="333333"/>
                <w:sz w:val="22"/>
                <w:szCs w:val="22"/>
                <w:lang w:val="en-IN"/>
              </w:rPr>
              <w:t>Medication.status</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8B82C07"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C7DF842"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7A9F584"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E3C6E0C"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F567277"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CD05.123</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2720A3D" w14:textId="77777777" w:rsidR="005808B8" w:rsidRDefault="005808B8">
            <w:pPr>
              <w:spacing w:line="256" w:lineRule="auto"/>
              <w:jc w:val="center"/>
              <w:rPr>
                <w:rFonts w:ascii="Times New Roman" w:hAnsi="Times New Roman"/>
                <w:iCs w:val="0"/>
                <w:sz w:val="22"/>
                <w:szCs w:val="22"/>
                <w:lang w:val="en-IN"/>
              </w:rPr>
            </w:pPr>
            <w:r>
              <w:rPr>
                <w:rFonts w:ascii="Times New Roman" w:hAnsi="Times New Roman"/>
                <w:iCs w:val="0"/>
                <w:sz w:val="22"/>
                <w:szCs w:val="22"/>
                <w:lang w:val="en-IN"/>
              </w:rPr>
              <w:t>05.023.0010</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BFF72D1" w14:textId="77777777" w:rsidR="005808B8" w:rsidRDefault="005808B8">
            <w:pPr>
              <w:rPr>
                <w:rFonts w:ascii="Times New Roman" w:hAnsi="Times New Roman"/>
                <w:iCs w:val="0"/>
                <w:sz w:val="22"/>
                <w:szCs w:val="22"/>
                <w:lang w:val="en-IN"/>
              </w:rPr>
            </w:pPr>
          </w:p>
        </w:tc>
      </w:tr>
      <w:tr w:rsidR="005808B8" w14:paraId="1CFDDEFE"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ACDD7CE"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Medication Fills</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5DCE9A1" w14:textId="77777777" w:rsidR="005808B8" w:rsidRDefault="005808B8">
            <w:pPr>
              <w:spacing w:line="256" w:lineRule="auto"/>
              <w:rPr>
                <w:rFonts w:ascii="Times New Roman" w:hAnsi="Times New Roman"/>
                <w:iCs w:val="0"/>
                <w:color w:val="333333"/>
                <w:sz w:val="22"/>
                <w:szCs w:val="22"/>
                <w:lang w:val="en-IN"/>
              </w:rPr>
            </w:pPr>
            <w:proofErr w:type="spellStart"/>
            <w:r>
              <w:rPr>
                <w:rFonts w:ascii="Times New Roman" w:hAnsi="Times New Roman"/>
                <w:iCs w:val="0"/>
                <w:color w:val="333333"/>
                <w:sz w:val="22"/>
                <w:szCs w:val="22"/>
                <w:lang w:val="en-IN"/>
              </w:rPr>
              <w:t>MedicationRequest.dispenseRequest.initialFill</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6FB9FA0"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E27AAAC"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2CB5165"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CFE390E"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3</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FDF8BC0" w14:textId="77777777" w:rsidR="005808B8" w:rsidRDefault="005808B8">
            <w:pPr>
              <w:rPr>
                <w:rFonts w:ascii="Times New Roman" w:hAnsi="Times New Roman"/>
                <w:iCs w:val="0"/>
                <w:sz w:val="22"/>
                <w:szCs w:val="22"/>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E013166" w14:textId="77777777" w:rsidR="005808B8" w:rsidRDefault="005808B8">
            <w:pPr>
              <w:spacing w:line="256" w:lineRule="auto"/>
              <w:jc w:val="center"/>
              <w:rPr>
                <w:rFonts w:ascii="Times New Roman" w:hAnsi="Times New Roman"/>
                <w:iCs w:val="0"/>
                <w:sz w:val="22"/>
                <w:szCs w:val="22"/>
                <w:lang w:val="en-IN"/>
              </w:rPr>
            </w:pPr>
            <w:r>
              <w:rPr>
                <w:rFonts w:ascii="Times New Roman" w:hAnsi="Times New Roman"/>
                <w:iCs w:val="0"/>
                <w:sz w:val="22"/>
                <w:szCs w:val="22"/>
                <w:lang w:val="en-IN"/>
              </w:rPr>
              <w:t>05.023.0019</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ED0D811" w14:textId="77777777" w:rsidR="005808B8" w:rsidRDefault="005808B8">
            <w:pPr>
              <w:rPr>
                <w:rFonts w:ascii="Times New Roman" w:hAnsi="Times New Roman"/>
                <w:iCs w:val="0"/>
                <w:sz w:val="22"/>
                <w:szCs w:val="22"/>
                <w:lang w:val="en-IN"/>
              </w:rPr>
            </w:pPr>
          </w:p>
        </w:tc>
      </w:tr>
      <w:tr w:rsidR="005808B8" w14:paraId="667CAB8E"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2606F71"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Medication Fill No.</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8A03298" w14:textId="77777777" w:rsidR="005808B8" w:rsidRDefault="005808B8">
            <w:pPr>
              <w:spacing w:line="256" w:lineRule="auto"/>
              <w:rPr>
                <w:rFonts w:ascii="Times New Roman" w:hAnsi="Times New Roman"/>
                <w:iCs w:val="0"/>
                <w:color w:val="333333"/>
                <w:sz w:val="22"/>
                <w:szCs w:val="22"/>
                <w:lang w:val="en-IN"/>
              </w:rPr>
            </w:pPr>
            <w:proofErr w:type="spellStart"/>
            <w:r>
              <w:rPr>
                <w:rFonts w:ascii="Times New Roman" w:hAnsi="Times New Roman"/>
                <w:iCs w:val="0"/>
                <w:color w:val="333333"/>
                <w:sz w:val="22"/>
                <w:szCs w:val="22"/>
                <w:lang w:val="en-IN"/>
              </w:rPr>
              <w:t>MedicationRequest.dispenseRequest.numberOfRepeatsAllowed</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4C1C451"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8951BC2"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B56D47E" w14:textId="77777777" w:rsidR="005808B8" w:rsidRDefault="005808B8">
            <w:pPr>
              <w:rPr>
                <w:rFonts w:ascii="Times New Roman" w:hAnsi="Times New Roman"/>
                <w:iCs w:val="0"/>
                <w:sz w:val="22"/>
                <w:szCs w:val="22"/>
                <w:lang w:val="en-IN"/>
              </w:rPr>
            </w:pP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D22B8A6" w14:textId="77777777" w:rsidR="005808B8" w:rsidRDefault="005808B8">
            <w:pPr>
              <w:spacing w:line="256" w:lineRule="auto"/>
              <w:rPr>
                <w:rFonts w:asciiTheme="minorHAnsi" w:eastAsiaTheme="minorHAnsi" w:hAnsiTheme="minorHAnsi" w:cstheme="minorBidi"/>
                <w:iCs w:val="0"/>
                <w:lang w:val="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81267BD" w14:textId="77777777" w:rsidR="005808B8" w:rsidRDefault="005808B8">
            <w:pPr>
              <w:spacing w:line="256" w:lineRule="auto"/>
              <w:rPr>
                <w:rFonts w:asciiTheme="minorHAnsi" w:eastAsiaTheme="minorHAnsi" w:hAnsiTheme="minorHAnsi" w:cstheme="minorBidi"/>
                <w:iCs w:val="0"/>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5227050" w14:textId="77777777" w:rsidR="005808B8" w:rsidRDefault="005808B8">
            <w:pPr>
              <w:spacing w:line="256" w:lineRule="auto"/>
              <w:jc w:val="center"/>
              <w:rPr>
                <w:rFonts w:ascii="Times New Roman" w:hAnsi="Times New Roman"/>
                <w:iCs w:val="0"/>
                <w:sz w:val="22"/>
                <w:szCs w:val="22"/>
                <w:lang w:val="en-IN"/>
              </w:rPr>
            </w:pPr>
            <w:r>
              <w:rPr>
                <w:rFonts w:ascii="Times New Roman" w:hAnsi="Times New Roman"/>
                <w:iCs w:val="0"/>
                <w:sz w:val="22"/>
                <w:szCs w:val="22"/>
                <w:lang w:val="en-IN"/>
              </w:rPr>
              <w:t>NA</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53B7ECF" w14:textId="77777777" w:rsidR="005808B8" w:rsidRDefault="005808B8">
            <w:pPr>
              <w:rPr>
                <w:rFonts w:ascii="Times New Roman" w:hAnsi="Times New Roman"/>
                <w:iCs w:val="0"/>
                <w:sz w:val="22"/>
                <w:szCs w:val="22"/>
                <w:lang w:val="en-IN"/>
              </w:rPr>
            </w:pPr>
          </w:p>
        </w:tc>
      </w:tr>
      <w:tr w:rsidR="005808B8" w14:paraId="1B152384"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7CE570D"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Quantity Ordered Value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1EE8037" w14:textId="77777777" w:rsidR="005808B8" w:rsidRDefault="005808B8">
            <w:pPr>
              <w:spacing w:line="256" w:lineRule="auto"/>
              <w:rPr>
                <w:rFonts w:ascii="Times New Roman" w:hAnsi="Times New Roman"/>
                <w:iCs w:val="0"/>
                <w:color w:val="333333"/>
                <w:sz w:val="22"/>
                <w:szCs w:val="22"/>
                <w:lang w:val="en-IN"/>
              </w:rPr>
            </w:pPr>
            <w:proofErr w:type="spellStart"/>
            <w:r>
              <w:rPr>
                <w:rFonts w:ascii="Times New Roman" w:hAnsi="Times New Roman"/>
                <w:iCs w:val="0"/>
                <w:color w:val="333333"/>
                <w:sz w:val="22"/>
                <w:szCs w:val="22"/>
                <w:lang w:val="en-IN"/>
              </w:rPr>
              <w:t>MedicationDispense.quantity</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5B9866F"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96742F7"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980D420"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E5693A8"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10</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A6B9189" w14:textId="77777777" w:rsidR="005808B8" w:rsidRDefault="005808B8">
            <w:pPr>
              <w:rPr>
                <w:rFonts w:ascii="Times New Roman" w:hAnsi="Times New Roman"/>
                <w:iCs w:val="0"/>
                <w:sz w:val="22"/>
                <w:szCs w:val="22"/>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BBB1832" w14:textId="77777777" w:rsidR="005808B8" w:rsidRDefault="005808B8">
            <w:pPr>
              <w:spacing w:line="256" w:lineRule="auto"/>
              <w:jc w:val="center"/>
              <w:rPr>
                <w:rFonts w:ascii="Times New Roman" w:hAnsi="Times New Roman"/>
                <w:iCs w:val="0"/>
                <w:sz w:val="22"/>
                <w:szCs w:val="22"/>
                <w:lang w:val="en-IN"/>
              </w:rPr>
            </w:pPr>
            <w:r>
              <w:rPr>
                <w:rFonts w:ascii="Times New Roman" w:hAnsi="Times New Roman"/>
                <w:iCs w:val="0"/>
                <w:sz w:val="22"/>
                <w:szCs w:val="22"/>
                <w:lang w:val="en-IN"/>
              </w:rPr>
              <w:t>05.023.0020</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39C37CB" w14:textId="77777777" w:rsidR="005808B8" w:rsidRDefault="005808B8">
            <w:pPr>
              <w:rPr>
                <w:rFonts w:ascii="Times New Roman" w:hAnsi="Times New Roman"/>
                <w:iCs w:val="0"/>
                <w:sz w:val="22"/>
                <w:szCs w:val="22"/>
                <w:lang w:val="en-IN"/>
              </w:rPr>
            </w:pPr>
          </w:p>
        </w:tc>
      </w:tr>
      <w:tr w:rsidR="005808B8" w14:paraId="4DE643FA"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5003E58"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Pharmacy Units</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5648312" w14:textId="77777777" w:rsidR="005808B8" w:rsidRDefault="005808B8">
            <w:pPr>
              <w:spacing w:line="256" w:lineRule="auto"/>
              <w:rPr>
                <w:rFonts w:ascii="Times New Roman" w:hAnsi="Times New Roman"/>
                <w:iCs w:val="0"/>
                <w:color w:val="333333"/>
                <w:sz w:val="22"/>
                <w:szCs w:val="22"/>
                <w:lang w:val="en-IN"/>
              </w:rPr>
            </w:pPr>
            <w:proofErr w:type="spellStart"/>
            <w:r>
              <w:rPr>
                <w:rFonts w:ascii="Times New Roman" w:hAnsi="Times New Roman"/>
                <w:iCs w:val="0"/>
                <w:color w:val="333333"/>
                <w:sz w:val="22"/>
                <w:szCs w:val="22"/>
                <w:lang w:val="en-IN"/>
              </w:rPr>
              <w:t>MedicationDispense.quantity</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C051FDB"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BA3F7FD"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C6D802C"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FDAFAF8"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25</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EDAAD8C"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CD05.109</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640A935" w14:textId="77777777" w:rsidR="005808B8" w:rsidRDefault="005808B8">
            <w:pPr>
              <w:spacing w:line="256" w:lineRule="auto"/>
              <w:jc w:val="center"/>
              <w:rPr>
                <w:rFonts w:ascii="Times New Roman" w:hAnsi="Times New Roman"/>
                <w:iCs w:val="0"/>
                <w:sz w:val="22"/>
                <w:szCs w:val="22"/>
                <w:lang w:val="en-IN"/>
              </w:rPr>
            </w:pPr>
            <w:r>
              <w:rPr>
                <w:rFonts w:ascii="Times New Roman" w:hAnsi="Times New Roman"/>
                <w:iCs w:val="0"/>
                <w:sz w:val="22"/>
                <w:szCs w:val="22"/>
                <w:lang w:val="en-IN"/>
              </w:rPr>
              <w:t>05.023.0021</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9A80575" w14:textId="77777777" w:rsidR="005808B8" w:rsidRDefault="005808B8">
            <w:pPr>
              <w:rPr>
                <w:rFonts w:ascii="Times New Roman" w:hAnsi="Times New Roman"/>
                <w:iCs w:val="0"/>
                <w:sz w:val="22"/>
                <w:szCs w:val="22"/>
                <w:lang w:val="en-IN"/>
              </w:rPr>
            </w:pPr>
          </w:p>
        </w:tc>
      </w:tr>
      <w:tr w:rsidR="005808B8" w14:paraId="1B32A8B3" w14:textId="77777777" w:rsidTr="005808B8">
        <w:trPr>
          <w:trHeight w:val="315"/>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D6DCE4"/>
            <w:tcMar>
              <w:top w:w="0" w:type="dxa"/>
              <w:left w:w="45" w:type="dxa"/>
              <w:bottom w:w="0" w:type="dxa"/>
              <w:right w:w="45" w:type="dxa"/>
            </w:tcMar>
            <w:hideMark/>
          </w:tcPr>
          <w:p w14:paraId="15CAABEF" w14:textId="77777777" w:rsidR="005808B8" w:rsidRDefault="005808B8">
            <w:pPr>
              <w:spacing w:line="256" w:lineRule="auto"/>
              <w:jc w:val="center"/>
              <w:rPr>
                <w:rFonts w:ascii="Times New Roman" w:hAnsi="Times New Roman"/>
                <w:b/>
                <w:bCs/>
                <w:iCs w:val="0"/>
                <w:color w:val="000000"/>
                <w:sz w:val="22"/>
                <w:szCs w:val="22"/>
                <w:lang w:val="en-IN"/>
              </w:rPr>
            </w:pPr>
            <w:r>
              <w:rPr>
                <w:rFonts w:ascii="Times New Roman" w:hAnsi="Times New Roman"/>
                <w:b/>
                <w:bCs/>
                <w:iCs w:val="0"/>
                <w:color w:val="000000"/>
                <w:sz w:val="22"/>
                <w:szCs w:val="22"/>
                <w:lang w:val="en-IN"/>
              </w:rPr>
              <w:t>Immunization Order (If applicable)</w:t>
            </w:r>
          </w:p>
        </w:tc>
      </w:tr>
      <w:tr w:rsidR="005808B8" w14:paraId="270EFCA6"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17E8956"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Immunization Performer Identification Number</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E676575" w14:textId="77777777" w:rsidR="005808B8" w:rsidRDefault="005808B8">
            <w:pPr>
              <w:spacing w:line="256" w:lineRule="auto"/>
              <w:rPr>
                <w:rFonts w:ascii="Times New Roman" w:hAnsi="Times New Roman"/>
                <w:iCs w:val="0"/>
                <w:color w:val="333333"/>
                <w:sz w:val="22"/>
                <w:szCs w:val="22"/>
                <w:lang w:val="en-IN"/>
              </w:rPr>
            </w:pPr>
            <w:proofErr w:type="spellStart"/>
            <w:r>
              <w:rPr>
                <w:rFonts w:ascii="Times New Roman" w:hAnsi="Times New Roman"/>
                <w:iCs w:val="0"/>
                <w:color w:val="333333"/>
                <w:sz w:val="22"/>
                <w:szCs w:val="22"/>
                <w:lang w:val="en-IN"/>
              </w:rPr>
              <w:t>Immunization.performer</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FAC22B5"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9BC39AB"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4FD2CA4"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Varchar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FA6490D"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18</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94D3769" w14:textId="77777777" w:rsidR="005808B8" w:rsidRDefault="005808B8">
            <w:pPr>
              <w:rPr>
                <w:rFonts w:ascii="Times New Roman" w:hAnsi="Times New Roman"/>
                <w:iCs w:val="0"/>
                <w:color w:val="000000"/>
                <w:sz w:val="22"/>
                <w:szCs w:val="22"/>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3253A01F" w14:textId="77777777" w:rsidR="005808B8" w:rsidRDefault="005808B8">
            <w:pPr>
              <w:spacing w:line="256" w:lineRule="auto"/>
              <w:jc w:val="center"/>
              <w:rPr>
                <w:rFonts w:ascii="Calibri" w:hAnsi="Calibri" w:cs="Calibri"/>
                <w:iCs w:val="0"/>
                <w:sz w:val="22"/>
                <w:szCs w:val="22"/>
                <w:lang w:val="en-IN"/>
              </w:rPr>
            </w:pPr>
            <w:r>
              <w:rPr>
                <w:rFonts w:ascii="Calibri" w:hAnsi="Calibri" w:cs="Calibri"/>
                <w:iCs w:val="0"/>
                <w:sz w:val="22"/>
                <w:szCs w:val="22"/>
                <w:lang w:val="en-IN"/>
              </w:rPr>
              <w:t>05.024.0004</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D328B18" w14:textId="77777777" w:rsidR="005808B8" w:rsidRDefault="005808B8">
            <w:pPr>
              <w:rPr>
                <w:rFonts w:ascii="Calibri" w:hAnsi="Calibri" w:cs="Calibri"/>
                <w:iCs w:val="0"/>
                <w:sz w:val="22"/>
                <w:szCs w:val="22"/>
                <w:lang w:val="en-IN"/>
              </w:rPr>
            </w:pPr>
          </w:p>
        </w:tc>
      </w:tr>
      <w:tr w:rsidR="005808B8" w14:paraId="290CD362"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4FF397C"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Immunization Product Code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E4D00F8" w14:textId="77777777" w:rsidR="005808B8" w:rsidRDefault="005808B8">
            <w:pPr>
              <w:spacing w:line="256" w:lineRule="auto"/>
              <w:rPr>
                <w:rFonts w:ascii="Times New Roman" w:hAnsi="Times New Roman"/>
                <w:iCs w:val="0"/>
                <w:color w:val="333333"/>
                <w:sz w:val="22"/>
                <w:szCs w:val="22"/>
                <w:lang w:val="en-IN"/>
              </w:rPr>
            </w:pPr>
            <w:proofErr w:type="spellStart"/>
            <w:r>
              <w:rPr>
                <w:rFonts w:ascii="Times New Roman" w:hAnsi="Times New Roman"/>
                <w:iCs w:val="0"/>
                <w:color w:val="333333"/>
                <w:sz w:val="22"/>
                <w:szCs w:val="22"/>
                <w:lang w:val="en-IN"/>
              </w:rPr>
              <w:t>Immunization.vaccineCode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B2B0966"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D14900E"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8E7489E"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BD9C5F1"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3</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C8B81A6"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 xml:space="preserve">CD05.036 </w:t>
            </w: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EF981A3" w14:textId="77777777" w:rsidR="005808B8" w:rsidRDefault="005808B8">
            <w:pPr>
              <w:spacing w:line="256" w:lineRule="auto"/>
              <w:jc w:val="center"/>
              <w:rPr>
                <w:rFonts w:ascii="Times New Roman" w:hAnsi="Times New Roman"/>
                <w:iCs w:val="0"/>
                <w:sz w:val="22"/>
                <w:szCs w:val="22"/>
                <w:lang w:val="en-IN"/>
              </w:rPr>
            </w:pPr>
            <w:r>
              <w:rPr>
                <w:rFonts w:ascii="Times New Roman" w:hAnsi="Times New Roman"/>
                <w:iCs w:val="0"/>
                <w:sz w:val="22"/>
                <w:szCs w:val="22"/>
                <w:lang w:val="en-IN"/>
              </w:rPr>
              <w:t>05.024.0005</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4EF3D3B" w14:textId="77777777" w:rsidR="005808B8" w:rsidRDefault="005808B8">
            <w:pPr>
              <w:rPr>
                <w:rFonts w:ascii="Times New Roman" w:hAnsi="Times New Roman"/>
                <w:iCs w:val="0"/>
                <w:sz w:val="22"/>
                <w:szCs w:val="22"/>
                <w:lang w:val="en-IN"/>
              </w:rPr>
            </w:pPr>
          </w:p>
        </w:tc>
      </w:tr>
      <w:tr w:rsidR="005808B8" w14:paraId="3E44F3FB"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C160CFF"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Medication Series No.</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4FD8DE5" w14:textId="77777777" w:rsidR="005808B8" w:rsidRDefault="005808B8">
            <w:pPr>
              <w:spacing w:line="256" w:lineRule="auto"/>
              <w:rPr>
                <w:rFonts w:ascii="Times New Roman" w:hAnsi="Times New Roman"/>
                <w:iCs w:val="0"/>
                <w:color w:val="333333"/>
                <w:sz w:val="22"/>
                <w:szCs w:val="22"/>
                <w:lang w:val="en-IN"/>
              </w:rPr>
            </w:pPr>
            <w:proofErr w:type="spellStart"/>
            <w:r>
              <w:rPr>
                <w:rFonts w:ascii="Times New Roman" w:hAnsi="Times New Roman"/>
                <w:iCs w:val="0"/>
                <w:color w:val="333333"/>
                <w:sz w:val="22"/>
                <w:szCs w:val="22"/>
                <w:lang w:val="en-IN"/>
              </w:rPr>
              <w:t>Immunization.protocolApplied.seriesDoses</w:t>
            </w:r>
            <w:proofErr w:type="spellEnd"/>
            <w:r>
              <w:rPr>
                <w:rFonts w:ascii="Times New Roman" w:hAnsi="Times New Roman"/>
                <w:iCs w:val="0"/>
                <w:color w:val="333333"/>
                <w:sz w:val="22"/>
                <w:szCs w:val="22"/>
                <w:lang w:val="en-IN"/>
              </w:rPr>
              <w:t>[x]</w:t>
            </w:r>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E395C64"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99A25C4"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9A7CE4E"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Integer</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5A27B14"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2</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5586198" w14:textId="77777777" w:rsidR="005808B8" w:rsidRDefault="005808B8">
            <w:pPr>
              <w:rPr>
                <w:rFonts w:ascii="Times New Roman" w:hAnsi="Times New Roman"/>
                <w:iCs w:val="0"/>
                <w:sz w:val="22"/>
                <w:szCs w:val="22"/>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AA4C7F3" w14:textId="77777777" w:rsidR="005808B8" w:rsidRDefault="005808B8">
            <w:pPr>
              <w:spacing w:line="256" w:lineRule="auto"/>
              <w:jc w:val="center"/>
              <w:rPr>
                <w:rFonts w:ascii="Times New Roman" w:hAnsi="Times New Roman"/>
                <w:iCs w:val="0"/>
                <w:sz w:val="22"/>
                <w:szCs w:val="22"/>
                <w:lang w:val="en-IN"/>
              </w:rPr>
            </w:pPr>
            <w:r>
              <w:rPr>
                <w:rFonts w:ascii="Times New Roman" w:hAnsi="Times New Roman"/>
                <w:iCs w:val="0"/>
                <w:sz w:val="22"/>
                <w:szCs w:val="22"/>
                <w:lang w:val="en-IN"/>
              </w:rPr>
              <w:t>05.024.0003</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E97BD46" w14:textId="77777777" w:rsidR="005808B8" w:rsidRDefault="005808B8">
            <w:pPr>
              <w:rPr>
                <w:rFonts w:ascii="Times New Roman" w:hAnsi="Times New Roman"/>
                <w:iCs w:val="0"/>
                <w:sz w:val="22"/>
                <w:szCs w:val="22"/>
                <w:lang w:val="en-IN"/>
              </w:rPr>
            </w:pPr>
          </w:p>
        </w:tc>
      </w:tr>
      <w:tr w:rsidR="005808B8" w14:paraId="16ED2E89"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650BDF2"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Immunization Administered Date</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293DDFC" w14:textId="77777777" w:rsidR="005808B8" w:rsidRDefault="005808B8">
            <w:pPr>
              <w:spacing w:line="256" w:lineRule="auto"/>
              <w:rPr>
                <w:rFonts w:ascii="Times New Roman" w:hAnsi="Times New Roman"/>
                <w:iCs w:val="0"/>
                <w:color w:val="333333"/>
                <w:sz w:val="22"/>
                <w:szCs w:val="22"/>
                <w:lang w:val="en-IN"/>
              </w:rPr>
            </w:pPr>
            <w:proofErr w:type="spellStart"/>
            <w:r>
              <w:rPr>
                <w:rFonts w:ascii="Times New Roman" w:hAnsi="Times New Roman"/>
                <w:iCs w:val="0"/>
                <w:color w:val="333333"/>
                <w:sz w:val="22"/>
                <w:szCs w:val="22"/>
                <w:lang w:val="en-IN"/>
              </w:rPr>
              <w:t>Immunization.occurrence</w:t>
            </w:r>
            <w:proofErr w:type="spellEnd"/>
            <w:r>
              <w:rPr>
                <w:rFonts w:ascii="Times New Roman" w:hAnsi="Times New Roman"/>
                <w:iCs w:val="0"/>
                <w:color w:val="333333"/>
                <w:sz w:val="22"/>
                <w:szCs w:val="22"/>
                <w:lang w:val="en-IN"/>
              </w:rPr>
              <w:t>[x]</w:t>
            </w:r>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DB7C3C5"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DDE3163"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0196E1E"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G00.01</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AA255DC" w14:textId="77777777" w:rsidR="005808B8" w:rsidRDefault="005808B8">
            <w:pPr>
              <w:rPr>
                <w:rFonts w:ascii="Times New Roman" w:hAnsi="Times New Roman"/>
                <w:iCs w:val="0"/>
                <w:sz w:val="22"/>
                <w:szCs w:val="22"/>
                <w:lang w:val="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0C48E32" w14:textId="77777777" w:rsidR="005808B8" w:rsidRDefault="005808B8">
            <w:pPr>
              <w:spacing w:line="256" w:lineRule="auto"/>
              <w:rPr>
                <w:rFonts w:asciiTheme="minorHAnsi" w:eastAsiaTheme="minorHAnsi" w:hAnsiTheme="minorHAnsi" w:cstheme="minorBidi"/>
                <w:iCs w:val="0"/>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F8FF39F" w14:textId="77777777" w:rsidR="005808B8" w:rsidRDefault="005808B8">
            <w:pPr>
              <w:spacing w:line="256" w:lineRule="auto"/>
              <w:jc w:val="center"/>
              <w:rPr>
                <w:rFonts w:ascii="Times New Roman" w:hAnsi="Times New Roman"/>
                <w:iCs w:val="0"/>
                <w:sz w:val="22"/>
                <w:szCs w:val="22"/>
                <w:lang w:val="en-IN"/>
              </w:rPr>
            </w:pPr>
            <w:r>
              <w:rPr>
                <w:rFonts w:ascii="Times New Roman" w:hAnsi="Times New Roman"/>
                <w:iCs w:val="0"/>
                <w:sz w:val="22"/>
                <w:szCs w:val="22"/>
                <w:lang w:val="en-IN"/>
              </w:rPr>
              <w:t>05.024.0008</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0820457" w14:textId="77777777" w:rsidR="005808B8" w:rsidRDefault="005808B8">
            <w:pPr>
              <w:rPr>
                <w:rFonts w:ascii="Times New Roman" w:hAnsi="Times New Roman"/>
                <w:iCs w:val="0"/>
                <w:sz w:val="22"/>
                <w:szCs w:val="22"/>
                <w:lang w:val="en-IN"/>
              </w:rPr>
            </w:pPr>
          </w:p>
        </w:tc>
      </w:tr>
      <w:tr w:rsidR="005808B8" w14:paraId="559D9294" w14:textId="77777777" w:rsidTr="005808B8">
        <w:trPr>
          <w:trHeight w:val="315"/>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D6DCE4"/>
            <w:tcMar>
              <w:top w:w="0" w:type="dxa"/>
              <w:left w:w="45" w:type="dxa"/>
              <w:bottom w:w="0" w:type="dxa"/>
              <w:right w:w="45" w:type="dxa"/>
            </w:tcMar>
            <w:hideMark/>
          </w:tcPr>
          <w:p w14:paraId="241F08B3" w14:textId="77777777" w:rsidR="005808B8" w:rsidRDefault="005808B8">
            <w:pPr>
              <w:spacing w:line="256" w:lineRule="auto"/>
              <w:jc w:val="center"/>
              <w:rPr>
                <w:rFonts w:ascii="Times New Roman" w:hAnsi="Times New Roman"/>
                <w:b/>
                <w:bCs/>
                <w:iCs w:val="0"/>
                <w:color w:val="000000"/>
                <w:sz w:val="22"/>
                <w:szCs w:val="22"/>
                <w:lang w:val="en-IN"/>
              </w:rPr>
            </w:pPr>
            <w:r>
              <w:rPr>
                <w:rFonts w:ascii="Times New Roman" w:hAnsi="Times New Roman"/>
                <w:b/>
                <w:bCs/>
                <w:iCs w:val="0"/>
                <w:color w:val="000000"/>
                <w:sz w:val="22"/>
                <w:szCs w:val="22"/>
                <w:lang w:val="en-IN"/>
              </w:rPr>
              <w:lastRenderedPageBreak/>
              <w:t>Follow Up Order</w:t>
            </w:r>
          </w:p>
        </w:tc>
      </w:tr>
      <w:tr w:rsidR="005808B8" w14:paraId="6C97864D"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90D2E44"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Follow Up Date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9B4B77A" w14:textId="77777777" w:rsidR="005808B8" w:rsidRDefault="005808B8">
            <w:pPr>
              <w:spacing w:line="256" w:lineRule="auto"/>
              <w:rPr>
                <w:rFonts w:ascii="Times New Roman" w:hAnsi="Times New Roman"/>
                <w:iCs w:val="0"/>
                <w:color w:val="000000"/>
                <w:sz w:val="22"/>
                <w:szCs w:val="22"/>
                <w:lang w:val="en-IN"/>
              </w:rPr>
            </w:pPr>
            <w:proofErr w:type="spellStart"/>
            <w:r>
              <w:rPr>
                <w:rFonts w:ascii="Times New Roman" w:hAnsi="Times New Roman"/>
                <w:iCs w:val="0"/>
                <w:color w:val="000000"/>
                <w:sz w:val="22"/>
                <w:szCs w:val="22"/>
                <w:lang w:val="en-IN"/>
              </w:rPr>
              <w:t>Appointment.start</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4EF95D2"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6534C3E"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4A0ADC9"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G00.01</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337A188"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8</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83CAA03" w14:textId="77777777" w:rsidR="005808B8" w:rsidRDefault="005808B8">
            <w:pPr>
              <w:rPr>
                <w:rFonts w:ascii="Times New Roman" w:hAnsi="Times New Roman"/>
                <w:iCs w:val="0"/>
                <w:sz w:val="22"/>
                <w:szCs w:val="22"/>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A52F322" w14:textId="77777777" w:rsidR="005808B8" w:rsidRDefault="005808B8">
            <w:pPr>
              <w:spacing w:line="256" w:lineRule="auto"/>
              <w:jc w:val="center"/>
              <w:rPr>
                <w:rFonts w:ascii="Times New Roman" w:hAnsi="Times New Roman"/>
                <w:iCs w:val="0"/>
                <w:sz w:val="22"/>
                <w:szCs w:val="22"/>
                <w:lang w:val="en-IN"/>
              </w:rPr>
            </w:pPr>
            <w:r>
              <w:rPr>
                <w:rFonts w:ascii="Times New Roman" w:hAnsi="Times New Roman"/>
                <w:iCs w:val="0"/>
                <w:sz w:val="22"/>
                <w:szCs w:val="22"/>
                <w:lang w:val="en-IN"/>
              </w:rPr>
              <w:t>NA</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B46221E" w14:textId="77777777" w:rsidR="005808B8" w:rsidRDefault="005808B8">
            <w:pPr>
              <w:rPr>
                <w:rFonts w:ascii="Times New Roman" w:hAnsi="Times New Roman"/>
                <w:iCs w:val="0"/>
                <w:sz w:val="22"/>
                <w:szCs w:val="22"/>
                <w:lang w:val="en-IN"/>
              </w:rPr>
            </w:pPr>
          </w:p>
        </w:tc>
      </w:tr>
      <w:tr w:rsidR="005808B8" w14:paraId="4C516AAF"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C083B07"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Follow up interval</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2CD232E" w14:textId="77777777" w:rsidR="005808B8" w:rsidRDefault="005808B8">
            <w:pPr>
              <w:spacing w:line="256" w:lineRule="auto"/>
              <w:rPr>
                <w:rFonts w:ascii="Times New Roman" w:hAnsi="Times New Roman"/>
                <w:iCs w:val="0"/>
                <w:color w:val="000000"/>
                <w:sz w:val="22"/>
                <w:szCs w:val="22"/>
                <w:lang w:val="en-IN"/>
              </w:rPr>
            </w:pPr>
            <w:proofErr w:type="spellStart"/>
            <w:r>
              <w:rPr>
                <w:rFonts w:ascii="Times New Roman" w:hAnsi="Times New Roman"/>
                <w:iCs w:val="0"/>
                <w:color w:val="000000"/>
                <w:sz w:val="22"/>
                <w:szCs w:val="22"/>
                <w:lang w:val="en-IN"/>
              </w:rPr>
              <w:t>Appointment.slot</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2CB78ED"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2EACE13"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4F08EAA" w14:textId="77777777" w:rsidR="005808B8" w:rsidRDefault="005808B8">
            <w:pPr>
              <w:rPr>
                <w:rFonts w:ascii="Times New Roman" w:hAnsi="Times New Roman"/>
                <w:iCs w:val="0"/>
                <w:color w:val="000000"/>
                <w:sz w:val="22"/>
                <w:szCs w:val="22"/>
                <w:lang w:val="en-IN"/>
              </w:rPr>
            </w:pP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B9DDF7B" w14:textId="77777777" w:rsidR="005808B8" w:rsidRDefault="005808B8">
            <w:pPr>
              <w:spacing w:line="256" w:lineRule="auto"/>
              <w:rPr>
                <w:rFonts w:asciiTheme="minorHAnsi" w:eastAsiaTheme="minorHAnsi" w:hAnsiTheme="minorHAnsi" w:cstheme="minorBidi"/>
                <w:iCs w:val="0"/>
                <w:lang w:val="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29355B7" w14:textId="77777777" w:rsidR="005808B8" w:rsidRDefault="005808B8">
            <w:pPr>
              <w:spacing w:line="256" w:lineRule="auto"/>
              <w:rPr>
                <w:rFonts w:asciiTheme="minorHAnsi" w:eastAsiaTheme="minorHAnsi" w:hAnsiTheme="minorHAnsi" w:cstheme="minorBidi"/>
                <w:iCs w:val="0"/>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94C13D8" w14:textId="77777777" w:rsidR="005808B8" w:rsidRDefault="005808B8">
            <w:pPr>
              <w:spacing w:line="256" w:lineRule="auto"/>
              <w:jc w:val="center"/>
              <w:rPr>
                <w:rFonts w:ascii="Times New Roman" w:hAnsi="Times New Roman"/>
                <w:iCs w:val="0"/>
                <w:sz w:val="22"/>
                <w:szCs w:val="22"/>
                <w:lang w:val="en-IN"/>
              </w:rPr>
            </w:pPr>
            <w:r>
              <w:rPr>
                <w:rFonts w:ascii="Times New Roman" w:hAnsi="Times New Roman"/>
                <w:iCs w:val="0"/>
                <w:sz w:val="22"/>
                <w:szCs w:val="22"/>
                <w:lang w:val="en-IN"/>
              </w:rPr>
              <w:t>NA</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6A1E816" w14:textId="77777777" w:rsidR="005808B8" w:rsidRDefault="005808B8">
            <w:pPr>
              <w:rPr>
                <w:rFonts w:ascii="Times New Roman" w:hAnsi="Times New Roman"/>
                <w:iCs w:val="0"/>
                <w:sz w:val="22"/>
                <w:szCs w:val="22"/>
                <w:lang w:val="en-IN"/>
              </w:rPr>
            </w:pPr>
          </w:p>
        </w:tc>
      </w:tr>
      <w:tr w:rsidR="005808B8" w14:paraId="0058CBD1"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A769B7B"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Patient Instruction</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337AAB4" w14:textId="77777777" w:rsidR="005808B8" w:rsidRDefault="005808B8">
            <w:pPr>
              <w:spacing w:line="256" w:lineRule="auto"/>
              <w:rPr>
                <w:rFonts w:ascii="Times New Roman" w:hAnsi="Times New Roman"/>
                <w:iCs w:val="0"/>
                <w:color w:val="333333"/>
                <w:sz w:val="22"/>
                <w:szCs w:val="22"/>
                <w:lang w:val="en-IN"/>
              </w:rPr>
            </w:pPr>
            <w:proofErr w:type="spellStart"/>
            <w:r>
              <w:rPr>
                <w:rFonts w:ascii="Times New Roman" w:hAnsi="Times New Roman"/>
                <w:iCs w:val="0"/>
                <w:color w:val="333333"/>
                <w:sz w:val="22"/>
                <w:szCs w:val="22"/>
                <w:lang w:val="en-IN"/>
              </w:rPr>
              <w:t>CarePlan.note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99CA03E"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0 to many</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8BC5718"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C661521"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Free Text</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3454B8F" w14:textId="77777777" w:rsidR="005808B8" w:rsidRDefault="005808B8">
            <w:pPr>
              <w:rPr>
                <w:rFonts w:ascii="Times New Roman" w:hAnsi="Times New Roman"/>
                <w:iCs w:val="0"/>
                <w:sz w:val="22"/>
                <w:szCs w:val="22"/>
                <w:lang w:val="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4708C1B" w14:textId="77777777" w:rsidR="005808B8" w:rsidRDefault="005808B8">
            <w:pPr>
              <w:spacing w:line="256" w:lineRule="auto"/>
              <w:rPr>
                <w:rFonts w:asciiTheme="minorHAnsi" w:eastAsiaTheme="minorHAnsi" w:hAnsiTheme="minorHAnsi" w:cstheme="minorBidi"/>
                <w:iCs w:val="0"/>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CBBDBE0" w14:textId="77777777" w:rsidR="005808B8" w:rsidRDefault="005808B8">
            <w:pPr>
              <w:spacing w:line="256" w:lineRule="auto"/>
              <w:jc w:val="center"/>
              <w:rPr>
                <w:rFonts w:ascii="Times New Roman" w:hAnsi="Times New Roman"/>
                <w:iCs w:val="0"/>
                <w:sz w:val="22"/>
                <w:szCs w:val="22"/>
                <w:lang w:val="en-IN"/>
              </w:rPr>
            </w:pPr>
            <w:r>
              <w:rPr>
                <w:rFonts w:ascii="Times New Roman" w:hAnsi="Times New Roman"/>
                <w:iCs w:val="0"/>
                <w:sz w:val="22"/>
                <w:szCs w:val="22"/>
                <w:lang w:val="en-IN"/>
              </w:rPr>
              <w:t>NA</w:t>
            </w:r>
          </w:p>
        </w:tc>
        <w:tc>
          <w:tcPr>
            <w:tcW w:w="152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DEEE1C9" w14:textId="77777777" w:rsidR="005808B8" w:rsidRDefault="005808B8">
            <w:pPr>
              <w:rPr>
                <w:rFonts w:ascii="Times New Roman" w:hAnsi="Times New Roman"/>
                <w:iCs w:val="0"/>
                <w:sz w:val="22"/>
                <w:szCs w:val="22"/>
                <w:lang w:val="en-IN"/>
              </w:rPr>
            </w:pPr>
          </w:p>
        </w:tc>
      </w:tr>
      <w:tr w:rsidR="005808B8" w14:paraId="4B79F493" w14:textId="77777777" w:rsidTr="005808B8">
        <w:trPr>
          <w:trHeight w:val="315"/>
        </w:trPr>
        <w:tc>
          <w:tcPr>
            <w:tcW w:w="14048" w:type="dxa"/>
            <w:gridSpan w:val="9"/>
            <w:tcBorders>
              <w:top w:val="single" w:sz="6" w:space="0" w:color="CCCCCC"/>
              <w:left w:val="single" w:sz="6" w:space="0" w:color="CCCCCC"/>
              <w:bottom w:val="single" w:sz="6" w:space="0" w:color="CCCCCC"/>
              <w:right w:val="single" w:sz="6" w:space="0" w:color="CCCCCC"/>
            </w:tcBorders>
            <w:shd w:val="clear" w:color="auto" w:fill="D6DCE4"/>
            <w:tcMar>
              <w:top w:w="0" w:type="dxa"/>
              <w:left w:w="45" w:type="dxa"/>
              <w:bottom w:w="0" w:type="dxa"/>
              <w:right w:w="45" w:type="dxa"/>
            </w:tcMar>
            <w:hideMark/>
          </w:tcPr>
          <w:p w14:paraId="698FC4B3" w14:textId="77777777" w:rsidR="005808B8" w:rsidRDefault="005808B8">
            <w:pPr>
              <w:spacing w:line="256" w:lineRule="auto"/>
              <w:jc w:val="center"/>
              <w:rPr>
                <w:rFonts w:ascii="Times New Roman" w:hAnsi="Times New Roman"/>
                <w:b/>
                <w:bCs/>
                <w:iCs w:val="0"/>
                <w:color w:val="000000"/>
                <w:sz w:val="22"/>
                <w:szCs w:val="22"/>
                <w:lang w:val="en-IN"/>
              </w:rPr>
            </w:pPr>
            <w:r>
              <w:rPr>
                <w:rFonts w:ascii="Times New Roman" w:hAnsi="Times New Roman"/>
                <w:b/>
                <w:bCs/>
                <w:iCs w:val="0"/>
                <w:color w:val="000000"/>
                <w:sz w:val="22"/>
                <w:szCs w:val="22"/>
                <w:lang w:val="en-IN"/>
              </w:rPr>
              <w:t>Author Details</w:t>
            </w:r>
          </w:p>
        </w:tc>
      </w:tr>
      <w:tr w:rsidR="005808B8" w14:paraId="47604E76"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0A882B2"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Author Date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BAAB197" w14:textId="77777777" w:rsidR="005808B8" w:rsidRDefault="005808B8">
            <w:pPr>
              <w:spacing w:line="256" w:lineRule="auto"/>
              <w:rPr>
                <w:rFonts w:ascii="Times New Roman" w:hAnsi="Times New Roman"/>
                <w:iCs w:val="0"/>
                <w:sz w:val="22"/>
                <w:szCs w:val="22"/>
                <w:lang w:val="en-IN"/>
              </w:rPr>
            </w:pPr>
            <w:proofErr w:type="spellStart"/>
            <w:r>
              <w:rPr>
                <w:rFonts w:ascii="Times New Roman" w:hAnsi="Times New Roman"/>
                <w:iCs w:val="0"/>
                <w:sz w:val="22"/>
                <w:szCs w:val="22"/>
                <w:lang w:val="en-IN"/>
              </w:rPr>
              <w:t>Composition.date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E6BE045" w14:textId="77777777" w:rsidR="005808B8" w:rsidRDefault="005808B8">
            <w:pPr>
              <w:spacing w:line="256" w:lineRule="auto"/>
              <w:jc w:val="right"/>
              <w:rPr>
                <w:rFonts w:ascii="Times New Roman" w:hAnsi="Times New Roman"/>
                <w:iCs w:val="0"/>
                <w:color w:val="000000"/>
                <w:sz w:val="22"/>
                <w:szCs w:val="22"/>
                <w:lang w:val="en-IN"/>
              </w:rPr>
            </w:pPr>
            <w:r>
              <w:rPr>
                <w:rFonts w:ascii="Times New Roman" w:hAnsi="Times New Roman"/>
                <w:iCs w:val="0"/>
                <w:color w:val="000000"/>
                <w:sz w:val="22"/>
                <w:szCs w:val="22"/>
                <w:lang w:val="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B879EFD"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CEB4DA4"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G00.01</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A0E5E9F" w14:textId="77777777" w:rsidR="005808B8" w:rsidRDefault="005808B8">
            <w:pPr>
              <w:rPr>
                <w:rFonts w:ascii="Times New Roman" w:hAnsi="Times New Roman"/>
                <w:iCs w:val="0"/>
                <w:color w:val="000000"/>
                <w:sz w:val="22"/>
                <w:szCs w:val="22"/>
                <w:lang w:val="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450F5FF" w14:textId="77777777" w:rsidR="005808B8" w:rsidRDefault="005808B8">
            <w:pPr>
              <w:spacing w:line="256" w:lineRule="auto"/>
              <w:rPr>
                <w:rFonts w:asciiTheme="minorHAnsi" w:eastAsiaTheme="minorHAnsi" w:hAnsiTheme="minorHAnsi" w:cstheme="minorBidi"/>
                <w:iCs w:val="0"/>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0F9F169" w14:textId="77777777" w:rsidR="005808B8" w:rsidRDefault="005808B8">
            <w:pPr>
              <w:spacing w:line="256" w:lineRule="auto"/>
              <w:jc w:val="center"/>
              <w:rPr>
                <w:rFonts w:ascii="Times New Roman" w:hAnsi="Times New Roman"/>
                <w:iCs w:val="0"/>
                <w:sz w:val="22"/>
                <w:szCs w:val="22"/>
                <w:lang w:val="en-IN"/>
              </w:rPr>
            </w:pPr>
            <w:r>
              <w:rPr>
                <w:rFonts w:ascii="Times New Roman" w:hAnsi="Times New Roman"/>
                <w:iCs w:val="0"/>
                <w:sz w:val="22"/>
                <w:szCs w:val="22"/>
                <w:lang w:val="en-IN"/>
              </w:rPr>
              <w:t>05.019.0002</w:t>
            </w:r>
          </w:p>
        </w:tc>
        <w:tc>
          <w:tcPr>
            <w:tcW w:w="1529" w:type="dxa"/>
            <w:vMerge w:val="restart"/>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FAEFE59" w14:textId="77777777" w:rsidR="005808B8" w:rsidRDefault="005808B8">
            <w:pPr>
              <w:spacing w:line="256" w:lineRule="auto"/>
              <w:jc w:val="center"/>
              <w:rPr>
                <w:rFonts w:ascii="Times New Roman" w:hAnsi="Times New Roman"/>
                <w:iCs w:val="0"/>
                <w:color w:val="000000"/>
                <w:sz w:val="22"/>
                <w:szCs w:val="22"/>
                <w:lang w:val="en-IN"/>
              </w:rPr>
            </w:pPr>
            <w:r>
              <w:rPr>
                <w:rFonts w:ascii="Times New Roman" w:hAnsi="Times New Roman"/>
                <w:iCs w:val="0"/>
                <w:color w:val="000000"/>
                <w:sz w:val="22"/>
                <w:szCs w:val="22"/>
                <w:lang w:val="en-IN"/>
              </w:rPr>
              <w:t>Auto captured with role based access control/ Doctor's digital signature who created the encounter note</w:t>
            </w:r>
          </w:p>
        </w:tc>
      </w:tr>
      <w:tr w:rsidR="005808B8" w14:paraId="63EEC112"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4AED7B3"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Author Time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295D37B" w14:textId="77777777" w:rsidR="005808B8" w:rsidRDefault="005808B8">
            <w:pPr>
              <w:spacing w:line="256" w:lineRule="auto"/>
              <w:rPr>
                <w:rFonts w:ascii="Times New Roman" w:hAnsi="Times New Roman"/>
                <w:iCs w:val="0"/>
                <w:color w:val="000000"/>
                <w:sz w:val="22"/>
                <w:szCs w:val="22"/>
                <w:lang w:val="en-IN"/>
              </w:rPr>
            </w:pPr>
            <w:proofErr w:type="spellStart"/>
            <w:r>
              <w:rPr>
                <w:rFonts w:ascii="Times New Roman" w:hAnsi="Times New Roman"/>
                <w:iCs w:val="0"/>
                <w:color w:val="000000"/>
                <w:sz w:val="22"/>
                <w:szCs w:val="22"/>
                <w:lang w:val="en-IN"/>
              </w:rPr>
              <w:t>Composition.attester.time</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8DEED46" w14:textId="77777777" w:rsidR="005808B8" w:rsidRDefault="005808B8">
            <w:pPr>
              <w:spacing w:line="256" w:lineRule="auto"/>
              <w:jc w:val="right"/>
              <w:rPr>
                <w:rFonts w:ascii="Times New Roman" w:hAnsi="Times New Roman"/>
                <w:iCs w:val="0"/>
                <w:color w:val="000000"/>
                <w:sz w:val="22"/>
                <w:szCs w:val="22"/>
                <w:lang w:val="en-IN"/>
              </w:rPr>
            </w:pPr>
            <w:r>
              <w:rPr>
                <w:rFonts w:ascii="Times New Roman" w:hAnsi="Times New Roman"/>
                <w:iCs w:val="0"/>
                <w:color w:val="000000"/>
                <w:sz w:val="22"/>
                <w:szCs w:val="22"/>
                <w:lang w:val="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B417D3A"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Optional</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A6E225E"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HH:MM:SS</w:t>
            </w: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E293336" w14:textId="77777777" w:rsidR="005808B8" w:rsidRDefault="005808B8">
            <w:pPr>
              <w:spacing w:line="256" w:lineRule="auto"/>
              <w:rPr>
                <w:rFonts w:ascii="Times New Roman" w:hAnsi="Times New Roman"/>
                <w:iCs w:val="0"/>
                <w:sz w:val="22"/>
                <w:szCs w:val="22"/>
                <w:lang w:val="en-IN"/>
              </w:rPr>
            </w:pPr>
            <w:r>
              <w:rPr>
                <w:rFonts w:ascii="Times New Roman" w:hAnsi="Times New Roman"/>
                <w:iCs w:val="0"/>
                <w:sz w:val="22"/>
                <w:szCs w:val="22"/>
                <w:lang w:val="en-IN"/>
              </w:rPr>
              <w:t>8</w:t>
            </w: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D9E67E5" w14:textId="77777777" w:rsidR="005808B8" w:rsidRDefault="005808B8">
            <w:pPr>
              <w:rPr>
                <w:rFonts w:ascii="Times New Roman" w:hAnsi="Times New Roman"/>
                <w:iCs w:val="0"/>
                <w:sz w:val="22"/>
                <w:szCs w:val="22"/>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104AEC2" w14:textId="77777777" w:rsidR="005808B8" w:rsidRDefault="005808B8">
            <w:pPr>
              <w:spacing w:line="256" w:lineRule="auto"/>
              <w:jc w:val="center"/>
              <w:rPr>
                <w:rFonts w:ascii="Times New Roman" w:hAnsi="Times New Roman"/>
                <w:iCs w:val="0"/>
                <w:sz w:val="22"/>
                <w:szCs w:val="22"/>
                <w:lang w:val="en-IN"/>
              </w:rPr>
            </w:pPr>
            <w:r>
              <w:rPr>
                <w:rFonts w:ascii="Times New Roman" w:hAnsi="Times New Roman"/>
                <w:iCs w:val="0"/>
                <w:sz w:val="22"/>
                <w:szCs w:val="22"/>
                <w:lang w:val="en-IN"/>
              </w:rPr>
              <w:t>05.019.0001</w:t>
            </w: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4BB117E6" w14:textId="77777777" w:rsidR="005808B8" w:rsidRDefault="005808B8">
            <w:pPr>
              <w:spacing w:line="256" w:lineRule="auto"/>
              <w:rPr>
                <w:rFonts w:ascii="Times New Roman" w:hAnsi="Times New Roman"/>
                <w:iCs w:val="0"/>
                <w:color w:val="000000"/>
                <w:sz w:val="22"/>
                <w:szCs w:val="22"/>
                <w:lang w:val="en-IN"/>
              </w:rPr>
            </w:pPr>
          </w:p>
        </w:tc>
      </w:tr>
      <w:tr w:rsidR="005808B8" w14:paraId="397FE353" w14:textId="77777777" w:rsidTr="005808B8">
        <w:trPr>
          <w:trHeight w:val="315"/>
        </w:trPr>
        <w:tc>
          <w:tcPr>
            <w:tcW w:w="13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971CCAB"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Author's Digital Signature</w:t>
            </w:r>
          </w:p>
        </w:tc>
        <w:tc>
          <w:tcPr>
            <w:tcW w:w="292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DC5A2FF" w14:textId="77777777" w:rsidR="005808B8" w:rsidRDefault="005808B8">
            <w:pPr>
              <w:spacing w:line="256" w:lineRule="auto"/>
              <w:rPr>
                <w:rFonts w:ascii="Times New Roman" w:hAnsi="Times New Roman"/>
                <w:iCs w:val="0"/>
                <w:color w:val="000000"/>
                <w:sz w:val="22"/>
                <w:szCs w:val="22"/>
                <w:lang w:val="en-IN"/>
              </w:rPr>
            </w:pPr>
            <w:proofErr w:type="spellStart"/>
            <w:r>
              <w:rPr>
                <w:rFonts w:ascii="Times New Roman" w:hAnsi="Times New Roman"/>
                <w:iCs w:val="0"/>
                <w:color w:val="000000"/>
                <w:sz w:val="22"/>
                <w:szCs w:val="22"/>
                <w:lang w:val="en-IN"/>
              </w:rPr>
              <w:t>Signature.who</w:t>
            </w:r>
            <w:proofErr w:type="spellEnd"/>
          </w:p>
        </w:tc>
        <w:tc>
          <w:tcPr>
            <w:tcW w:w="1276"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20AF98A" w14:textId="77777777" w:rsidR="005808B8" w:rsidRDefault="005808B8">
            <w:pPr>
              <w:spacing w:line="256" w:lineRule="auto"/>
              <w:jc w:val="right"/>
              <w:rPr>
                <w:rFonts w:ascii="Times New Roman" w:hAnsi="Times New Roman"/>
                <w:iCs w:val="0"/>
                <w:color w:val="000000"/>
                <w:sz w:val="22"/>
                <w:szCs w:val="22"/>
                <w:lang w:val="en-IN"/>
              </w:rPr>
            </w:pPr>
            <w:r>
              <w:rPr>
                <w:rFonts w:ascii="Times New Roman" w:hAnsi="Times New Roman"/>
                <w:iCs w:val="0"/>
                <w:color w:val="000000"/>
                <w:sz w:val="22"/>
                <w:szCs w:val="22"/>
                <w:lang w:val="en-IN"/>
              </w:rPr>
              <w:t>1</w:t>
            </w:r>
          </w:p>
        </w:tc>
        <w:tc>
          <w:tcPr>
            <w:tcW w:w="13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A13E200" w14:textId="77777777" w:rsidR="005808B8" w:rsidRDefault="005808B8">
            <w:pPr>
              <w:spacing w:line="256" w:lineRule="auto"/>
              <w:rPr>
                <w:rFonts w:ascii="Times New Roman" w:hAnsi="Times New Roman"/>
                <w:iCs w:val="0"/>
                <w:color w:val="000000"/>
                <w:sz w:val="22"/>
                <w:szCs w:val="22"/>
                <w:lang w:val="en-IN"/>
              </w:rPr>
            </w:pPr>
            <w:r>
              <w:rPr>
                <w:rFonts w:ascii="Times New Roman" w:hAnsi="Times New Roman"/>
                <w:iCs w:val="0"/>
                <w:color w:val="000000"/>
                <w:sz w:val="22"/>
                <w:szCs w:val="22"/>
                <w:lang w:val="en-IN"/>
              </w:rPr>
              <w:t>Mandatory</w:t>
            </w:r>
          </w:p>
        </w:tc>
        <w:tc>
          <w:tcPr>
            <w:tcW w:w="132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7D1DCB1" w14:textId="77777777" w:rsidR="005808B8" w:rsidRDefault="005808B8">
            <w:pPr>
              <w:rPr>
                <w:rFonts w:ascii="Times New Roman" w:hAnsi="Times New Roman"/>
                <w:iCs w:val="0"/>
                <w:color w:val="000000"/>
                <w:sz w:val="22"/>
                <w:szCs w:val="22"/>
                <w:lang w:val="en-IN"/>
              </w:rPr>
            </w:pPr>
          </w:p>
        </w:tc>
        <w:tc>
          <w:tcPr>
            <w:tcW w:w="113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90C18BE" w14:textId="77777777" w:rsidR="005808B8" w:rsidRDefault="005808B8">
            <w:pPr>
              <w:spacing w:line="256" w:lineRule="auto"/>
              <w:rPr>
                <w:rFonts w:asciiTheme="minorHAnsi" w:eastAsiaTheme="minorHAnsi" w:hAnsiTheme="minorHAnsi" w:cstheme="minorBidi"/>
                <w:iCs w:val="0"/>
                <w:lang w:val="en-IN"/>
              </w:rPr>
            </w:pPr>
          </w:p>
        </w:tc>
        <w:tc>
          <w:tcPr>
            <w:tcW w:w="18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01DEB79" w14:textId="77777777" w:rsidR="005808B8" w:rsidRDefault="005808B8">
            <w:pPr>
              <w:spacing w:line="256" w:lineRule="auto"/>
              <w:rPr>
                <w:rFonts w:asciiTheme="minorHAnsi" w:eastAsiaTheme="minorHAnsi" w:hAnsiTheme="minorHAnsi" w:cstheme="minorBidi"/>
                <w:iCs w:val="0"/>
                <w:lang w:val="en-IN"/>
              </w:rPr>
            </w:pPr>
          </w:p>
        </w:tc>
        <w:tc>
          <w:tcPr>
            <w:tcW w:w="127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6DF2826" w14:textId="77777777" w:rsidR="005808B8" w:rsidRDefault="005808B8">
            <w:pPr>
              <w:spacing w:line="256" w:lineRule="auto"/>
              <w:rPr>
                <w:rFonts w:asciiTheme="minorHAnsi" w:eastAsiaTheme="minorHAnsi" w:hAnsiTheme="minorHAnsi" w:cstheme="minorBidi"/>
                <w:iCs w:val="0"/>
                <w:lang w:val="en-IN"/>
              </w:rPr>
            </w:pPr>
          </w:p>
        </w:tc>
        <w:tc>
          <w:tcPr>
            <w:tcW w:w="1529" w:type="dxa"/>
            <w:vMerge/>
            <w:tcBorders>
              <w:top w:val="single" w:sz="6" w:space="0" w:color="CCCCCC"/>
              <w:left w:val="single" w:sz="6" w:space="0" w:color="CCCCCC"/>
              <w:bottom w:val="single" w:sz="6" w:space="0" w:color="CCCCCC"/>
              <w:right w:val="single" w:sz="6" w:space="0" w:color="CCCCCC"/>
            </w:tcBorders>
            <w:vAlign w:val="center"/>
            <w:hideMark/>
          </w:tcPr>
          <w:p w14:paraId="0A13ED36" w14:textId="77777777" w:rsidR="005808B8" w:rsidRDefault="005808B8">
            <w:pPr>
              <w:spacing w:line="256" w:lineRule="auto"/>
              <w:rPr>
                <w:rFonts w:ascii="Times New Roman" w:hAnsi="Times New Roman"/>
                <w:iCs w:val="0"/>
                <w:color w:val="000000"/>
                <w:sz w:val="22"/>
                <w:szCs w:val="22"/>
                <w:lang w:val="en-IN"/>
              </w:rPr>
            </w:pPr>
          </w:p>
        </w:tc>
      </w:tr>
    </w:tbl>
    <w:p w14:paraId="5748D892" w14:textId="2E99AAA4" w:rsidR="00E10281" w:rsidRDefault="00E10281">
      <w:pPr>
        <w:spacing w:before="240" w:after="160"/>
        <w:rPr>
          <w:rFonts w:ascii="Times New Roman" w:hAnsi="Times New Roman"/>
          <w:b/>
        </w:rPr>
      </w:pPr>
    </w:p>
    <w:sdt>
      <w:sdtPr>
        <w:tag w:val="goog_rdk_302"/>
        <w:id w:val="-1664239209"/>
      </w:sdtPr>
      <w:sdtEndPr/>
      <w:sdtContent>
        <w:p w14:paraId="20A94311" w14:textId="7B83FF67" w:rsidR="00E10281" w:rsidRDefault="008D6705">
          <w:pPr>
            <w:spacing w:before="240" w:after="160"/>
            <w:rPr>
              <w:rFonts w:ascii="Times New Roman" w:hAnsi="Times New Roman"/>
              <w:b/>
            </w:rPr>
          </w:pPr>
          <w:sdt>
            <w:sdtPr>
              <w:tag w:val="goog_rdk_301"/>
              <w:id w:val="-618373838"/>
              <w:showingPlcHdr/>
            </w:sdtPr>
            <w:sdtEndPr/>
            <w:sdtContent>
              <w:r w:rsidR="005808B8">
                <w:t xml:space="preserve">     </w:t>
              </w:r>
            </w:sdtContent>
          </w:sdt>
        </w:p>
      </w:sdtContent>
    </w:sdt>
    <w:sdt>
      <w:sdtPr>
        <w:tag w:val="goog_rdk_304"/>
        <w:id w:val="-444540226"/>
      </w:sdtPr>
      <w:sdtEndPr/>
      <w:sdtContent>
        <w:p w14:paraId="187E977A" w14:textId="77777777" w:rsidR="00E10281" w:rsidRDefault="008D6705">
          <w:pPr>
            <w:spacing w:before="240" w:after="160"/>
            <w:rPr>
              <w:rFonts w:ascii="Times New Roman" w:hAnsi="Times New Roman"/>
              <w:b/>
            </w:rPr>
          </w:pPr>
          <w:sdt>
            <w:sdtPr>
              <w:tag w:val="goog_rdk_303"/>
              <w:id w:val="1082269616"/>
            </w:sdtPr>
            <w:sdtEndPr/>
            <w:sdtContent/>
          </w:sdt>
        </w:p>
      </w:sdtContent>
    </w:sdt>
    <w:sdt>
      <w:sdtPr>
        <w:tag w:val="goog_rdk_306"/>
        <w:id w:val="-1163700832"/>
      </w:sdtPr>
      <w:sdtEndPr/>
      <w:sdtContent>
        <w:p w14:paraId="4B85F4EB" w14:textId="77777777" w:rsidR="00E10281" w:rsidRDefault="008D6705">
          <w:pPr>
            <w:spacing w:before="240" w:after="160"/>
            <w:rPr>
              <w:rFonts w:ascii="Times New Roman" w:hAnsi="Times New Roman"/>
              <w:b/>
            </w:rPr>
          </w:pPr>
          <w:sdt>
            <w:sdtPr>
              <w:tag w:val="goog_rdk_305"/>
              <w:id w:val="569547560"/>
            </w:sdtPr>
            <w:sdtEndPr/>
            <w:sdtContent/>
          </w:sdt>
        </w:p>
      </w:sdtContent>
    </w:sdt>
    <w:sdt>
      <w:sdtPr>
        <w:tag w:val="goog_rdk_308"/>
        <w:id w:val="99462796"/>
      </w:sdtPr>
      <w:sdtEndPr/>
      <w:sdtContent>
        <w:sdt>
          <w:sdtPr>
            <w:tag w:val="goog_rdk_307"/>
            <w:id w:val="1114095215"/>
          </w:sdtPr>
          <w:sdtEndPr/>
          <w:sdtContent>
            <w:p w14:paraId="7F9EECA5" w14:textId="77777777" w:rsidR="003134AD" w:rsidRDefault="003134AD">
              <w:pPr>
                <w:spacing w:before="240" w:after="160"/>
              </w:pPr>
            </w:p>
            <w:p w14:paraId="7946F17F" w14:textId="77777777" w:rsidR="003134AD" w:rsidRDefault="003134AD">
              <w:pPr>
                <w:spacing w:before="240" w:after="160"/>
              </w:pPr>
            </w:p>
            <w:p w14:paraId="1BAD1D76" w14:textId="77777777" w:rsidR="003134AD" w:rsidRDefault="003134AD">
              <w:pPr>
                <w:spacing w:before="240" w:after="160"/>
              </w:pPr>
            </w:p>
            <w:p w14:paraId="27DE5449" w14:textId="77777777" w:rsidR="003134AD" w:rsidRDefault="003134AD">
              <w:pPr>
                <w:spacing w:before="240" w:after="160"/>
              </w:pPr>
            </w:p>
            <w:p w14:paraId="136109DF" w14:textId="77777777" w:rsidR="003134AD" w:rsidRDefault="003134AD">
              <w:pPr>
                <w:spacing w:before="240" w:after="160"/>
              </w:pPr>
            </w:p>
            <w:p w14:paraId="66011A61" w14:textId="77777777" w:rsidR="003134AD" w:rsidRDefault="003134AD">
              <w:pPr>
                <w:spacing w:before="240" w:after="160"/>
              </w:pPr>
            </w:p>
            <w:p w14:paraId="6D11ADCA" w14:textId="0CC4691C" w:rsidR="00E10281" w:rsidRDefault="008D6705">
              <w:pPr>
                <w:spacing w:before="240" w:after="160"/>
                <w:rPr>
                  <w:rFonts w:ascii="Times New Roman" w:hAnsi="Times New Roman"/>
                  <w:b/>
                </w:rPr>
              </w:pPr>
            </w:p>
          </w:sdtContent>
        </w:sdt>
      </w:sdtContent>
    </w:sdt>
    <w:sdt>
      <w:sdtPr>
        <w:tag w:val="goog_rdk_310"/>
        <w:id w:val="939878151"/>
      </w:sdtPr>
      <w:sdtEndPr/>
      <w:sdtContent>
        <w:p w14:paraId="5A451717" w14:textId="77777777" w:rsidR="00E10281" w:rsidRDefault="008D6705">
          <w:pPr>
            <w:spacing w:before="240" w:after="160"/>
            <w:rPr>
              <w:rFonts w:ascii="Times New Roman" w:hAnsi="Times New Roman"/>
              <w:b/>
            </w:rPr>
          </w:pPr>
          <w:sdt>
            <w:sdtPr>
              <w:tag w:val="goog_rdk_309"/>
              <w:id w:val="-1524619181"/>
            </w:sdtPr>
            <w:sdtEndPr/>
            <w:sdtContent/>
          </w:sdt>
        </w:p>
      </w:sdtContent>
    </w:sdt>
    <w:sdt>
      <w:sdtPr>
        <w:tag w:val="goog_rdk_312"/>
        <w:id w:val="1231427965"/>
      </w:sdtPr>
      <w:sdtEndPr/>
      <w:sdtContent>
        <w:p w14:paraId="2793BF2C" w14:textId="77777777" w:rsidR="00E10281" w:rsidRDefault="008D6705">
          <w:pPr>
            <w:spacing w:before="240" w:after="160"/>
            <w:rPr>
              <w:rFonts w:ascii="Times New Roman" w:hAnsi="Times New Roman"/>
              <w:b/>
            </w:rPr>
          </w:pPr>
          <w:sdt>
            <w:sdtPr>
              <w:tag w:val="goog_rdk_311"/>
              <w:id w:val="-990631453"/>
            </w:sdtPr>
            <w:sdtEndPr/>
            <w:sdtContent/>
          </w:sdt>
        </w:p>
      </w:sdtContent>
    </w:sdt>
    <w:sdt>
      <w:sdtPr>
        <w:tag w:val="goog_rdk_314"/>
        <w:id w:val="825549123"/>
      </w:sdtPr>
      <w:sdtEndPr/>
      <w:sdtContent>
        <w:p w14:paraId="6A19D173" w14:textId="0E7CBB44" w:rsidR="00E10281" w:rsidRDefault="008D6705">
          <w:pPr>
            <w:spacing w:before="240" w:after="160"/>
            <w:rPr>
              <w:rFonts w:ascii="Times New Roman" w:hAnsi="Times New Roman"/>
              <w:b/>
            </w:rPr>
          </w:pPr>
          <w:sdt>
            <w:sdtPr>
              <w:tag w:val="goog_rdk_313"/>
              <w:id w:val="805664536"/>
              <w:showingPlcHdr/>
            </w:sdtPr>
            <w:sdtEndPr/>
            <w:sdtContent>
              <w:r w:rsidR="003134AD">
                <w:t xml:space="preserve">     </w:t>
              </w:r>
            </w:sdtContent>
          </w:sdt>
        </w:p>
      </w:sdtContent>
    </w:sdt>
    <w:sdt>
      <w:sdtPr>
        <w:tag w:val="goog_rdk_316"/>
        <w:id w:val="1406182268"/>
      </w:sdtPr>
      <w:sdtEndPr/>
      <w:sdtContent>
        <w:p w14:paraId="7B851A24" w14:textId="77777777" w:rsidR="00E10281" w:rsidRDefault="008D6705">
          <w:pPr>
            <w:spacing w:line="254" w:lineRule="auto"/>
            <w:ind w:right="1066"/>
          </w:pPr>
          <w:sdt>
            <w:sdtPr>
              <w:tag w:val="goog_rdk_315"/>
              <w:id w:val="841348578"/>
            </w:sdtPr>
            <w:sdtEndPr/>
            <w:sdtContent>
              <w:r w:rsidR="00F43FB6">
                <w:rPr>
                  <w:b/>
                  <w:sz w:val="36"/>
                  <w:szCs w:val="36"/>
                </w:rPr>
                <w:t>Consultation Objective Microservice – Technical Specification based on Microservice Event Sourcing Architecture</w:t>
              </w:r>
            </w:sdtContent>
          </w:sdt>
        </w:p>
      </w:sdtContent>
    </w:sdt>
    <w:sdt>
      <w:sdtPr>
        <w:tag w:val="goog_rdk_318"/>
        <w:id w:val="39870356"/>
      </w:sdtPr>
      <w:sdtEndPr/>
      <w:sdtContent>
        <w:p w14:paraId="3C48D076" w14:textId="77777777" w:rsidR="00E10281" w:rsidRDefault="008D6705">
          <w:pPr>
            <w:spacing w:line="200" w:lineRule="auto"/>
          </w:pPr>
          <w:sdt>
            <w:sdtPr>
              <w:tag w:val="goog_rdk_317"/>
              <w:id w:val="690727650"/>
            </w:sdtPr>
            <w:sdtEndPr/>
            <w:sdtContent/>
          </w:sdt>
        </w:p>
      </w:sdtContent>
    </w:sdt>
    <w:sdt>
      <w:sdtPr>
        <w:tag w:val="goog_rdk_320"/>
        <w:id w:val="1466615563"/>
      </w:sdtPr>
      <w:sdtEndPr/>
      <w:sdtContent>
        <w:p w14:paraId="50722299" w14:textId="77777777" w:rsidR="00E10281" w:rsidRDefault="008D6705">
          <w:pPr>
            <w:spacing w:line="200" w:lineRule="auto"/>
            <w:rPr>
              <w:b/>
              <w:sz w:val="24"/>
              <w:szCs w:val="24"/>
            </w:rPr>
          </w:pPr>
          <w:sdt>
            <w:sdtPr>
              <w:tag w:val="goog_rdk_319"/>
              <w:id w:val="127754921"/>
            </w:sdtPr>
            <w:sdtEndPr/>
            <w:sdtContent>
              <w:r w:rsidR="00F43FB6">
                <w:rPr>
                  <w:b/>
                  <w:sz w:val="24"/>
                  <w:szCs w:val="24"/>
                </w:rPr>
                <w:t xml:space="preserve">Name – </w:t>
              </w:r>
              <w:proofErr w:type="spellStart"/>
              <w:r w:rsidR="00F43FB6">
                <w:rPr>
                  <w:b/>
                  <w:sz w:val="24"/>
                  <w:szCs w:val="24"/>
                </w:rPr>
                <w:t>ObjectiveConsultation</w:t>
              </w:r>
              <w:proofErr w:type="spellEnd"/>
              <w:r w:rsidR="00F43FB6">
                <w:rPr>
                  <w:b/>
                  <w:sz w:val="24"/>
                  <w:szCs w:val="24"/>
                </w:rPr>
                <w:t xml:space="preserve"> Microservice</w:t>
              </w:r>
            </w:sdtContent>
          </w:sdt>
        </w:p>
      </w:sdtContent>
    </w:sdt>
    <w:sdt>
      <w:sdtPr>
        <w:tag w:val="goog_rdk_322"/>
        <w:id w:val="-43142681"/>
      </w:sdtPr>
      <w:sdtEndPr/>
      <w:sdtContent>
        <w:p w14:paraId="45A6185B" w14:textId="77777777" w:rsidR="00E10281" w:rsidRDefault="008D6705">
          <w:pPr>
            <w:spacing w:line="200" w:lineRule="auto"/>
            <w:rPr>
              <w:b/>
              <w:sz w:val="24"/>
              <w:szCs w:val="24"/>
            </w:rPr>
          </w:pPr>
          <w:sdt>
            <w:sdtPr>
              <w:tag w:val="goog_rdk_321"/>
              <w:id w:val="1313998386"/>
            </w:sdtPr>
            <w:sdtEndPr/>
            <w:sdtContent/>
          </w:sdt>
        </w:p>
      </w:sdtContent>
    </w:sdt>
    <w:sdt>
      <w:sdtPr>
        <w:tag w:val="goog_rdk_324"/>
        <w:id w:val="697206978"/>
      </w:sdtPr>
      <w:sdtEndPr/>
      <w:sdtContent>
        <w:p w14:paraId="10012D8F" w14:textId="77777777" w:rsidR="00E10281" w:rsidRDefault="008D6705">
          <w:pPr>
            <w:spacing w:line="200" w:lineRule="auto"/>
            <w:rPr>
              <w:b/>
              <w:sz w:val="24"/>
              <w:szCs w:val="24"/>
            </w:rPr>
          </w:pPr>
          <w:sdt>
            <w:sdtPr>
              <w:tag w:val="goog_rdk_323"/>
              <w:id w:val="1279066732"/>
            </w:sdtPr>
            <w:sdtEndPr/>
            <w:sdtContent/>
          </w:sdt>
        </w:p>
      </w:sdtContent>
    </w:sdt>
    <w:sdt>
      <w:sdtPr>
        <w:tag w:val="goog_rdk_326"/>
        <w:id w:val="1077481844"/>
      </w:sdtPr>
      <w:sdtEndPr/>
      <w:sdtContent>
        <w:p w14:paraId="183D79E7" w14:textId="77777777" w:rsidR="00E10281" w:rsidRDefault="008D6705">
          <w:pPr>
            <w:spacing w:line="200" w:lineRule="auto"/>
            <w:rPr>
              <w:b/>
              <w:sz w:val="24"/>
              <w:szCs w:val="24"/>
            </w:rPr>
          </w:pPr>
          <w:sdt>
            <w:sdtPr>
              <w:tag w:val="goog_rdk_325"/>
              <w:id w:val="-811787506"/>
            </w:sdtPr>
            <w:sdtEndPr/>
            <w:sdtContent>
              <w:r w:rsidR="00F43FB6">
                <w:rPr>
                  <w:b/>
                  <w:sz w:val="24"/>
                  <w:szCs w:val="24"/>
                </w:rPr>
                <w:t>Domain Model</w:t>
              </w:r>
            </w:sdtContent>
          </w:sdt>
        </w:p>
      </w:sdtContent>
    </w:sdt>
    <w:sdt>
      <w:sdtPr>
        <w:tag w:val="goog_rdk_328"/>
        <w:id w:val="-1748099258"/>
      </w:sdtPr>
      <w:sdtEndPr/>
      <w:sdtContent>
        <w:p w14:paraId="097A5A2E" w14:textId="77777777" w:rsidR="00E10281" w:rsidRDefault="008D6705">
          <w:pPr>
            <w:spacing w:line="200" w:lineRule="auto"/>
            <w:rPr>
              <w:b/>
              <w:sz w:val="24"/>
              <w:szCs w:val="24"/>
            </w:rPr>
          </w:pPr>
          <w:sdt>
            <w:sdtPr>
              <w:tag w:val="goog_rdk_327"/>
              <w:id w:val="-741417802"/>
            </w:sdtPr>
            <w:sdtEndPr/>
            <w:sdtContent/>
          </w:sdt>
        </w:p>
      </w:sdtContent>
    </w:sdt>
    <w:sdt>
      <w:sdtPr>
        <w:tag w:val="goog_rdk_330"/>
        <w:id w:val="-764997262"/>
      </w:sdtPr>
      <w:sdtEndPr/>
      <w:sdtContent>
        <w:p w14:paraId="35E24039" w14:textId="77777777" w:rsidR="00E10281" w:rsidRDefault="008D6705">
          <w:pPr>
            <w:spacing w:line="200" w:lineRule="auto"/>
            <w:rPr>
              <w:b/>
              <w:sz w:val="24"/>
              <w:szCs w:val="24"/>
            </w:rPr>
          </w:pPr>
          <w:sdt>
            <w:sdtPr>
              <w:tag w:val="goog_rdk_329"/>
              <w:id w:val="176927951"/>
            </w:sdtPr>
            <w:sdtEndPr/>
            <w:sdtContent/>
          </w:sdt>
        </w:p>
      </w:sdtContent>
    </w:sdt>
    <w:sdt>
      <w:sdtPr>
        <w:tag w:val="goog_rdk_332"/>
        <w:id w:val="1145244608"/>
      </w:sdtPr>
      <w:sdtEndPr/>
      <w:sdtContent>
        <w:p w14:paraId="43C6964F" w14:textId="77777777" w:rsidR="00E10281" w:rsidRDefault="008D6705">
          <w:pPr>
            <w:spacing w:line="200" w:lineRule="auto"/>
            <w:rPr>
              <w:b/>
              <w:sz w:val="24"/>
              <w:szCs w:val="24"/>
            </w:rPr>
          </w:pPr>
          <w:sdt>
            <w:sdtPr>
              <w:tag w:val="goog_rdk_331"/>
              <w:id w:val="-1965031000"/>
            </w:sdtPr>
            <w:sdtEndPr/>
            <w:sdtContent>
              <w:r w:rsidR="00F43FB6">
                <w:rPr>
                  <w:b/>
                  <w:sz w:val="24"/>
                  <w:szCs w:val="24"/>
                </w:rPr>
                <w:t xml:space="preserve">Aggregate Root </w:t>
              </w:r>
            </w:sdtContent>
          </w:sdt>
        </w:p>
      </w:sdtContent>
    </w:sdt>
    <w:sdt>
      <w:sdtPr>
        <w:tag w:val="goog_rdk_334"/>
        <w:id w:val="1082875054"/>
      </w:sdtPr>
      <w:sdtEndPr/>
      <w:sdtContent>
        <w:p w14:paraId="3481391B" w14:textId="77777777" w:rsidR="00E10281" w:rsidRDefault="008D6705">
          <w:pPr>
            <w:spacing w:line="200" w:lineRule="auto"/>
            <w:rPr>
              <w:b/>
              <w:sz w:val="24"/>
              <w:szCs w:val="24"/>
            </w:rPr>
          </w:pPr>
          <w:sdt>
            <w:sdtPr>
              <w:tag w:val="goog_rdk_333"/>
              <w:id w:val="-35359959"/>
            </w:sdtPr>
            <w:sdtEndPr/>
            <w:sdtContent/>
          </w:sdt>
        </w:p>
      </w:sdtContent>
    </w:sdt>
    <w:sdt>
      <w:sdtPr>
        <w:tag w:val="goog_rdk_336"/>
        <w:id w:val="-121923625"/>
      </w:sdtPr>
      <w:sdtEndPr/>
      <w:sdtContent>
        <w:p w14:paraId="5C788391" w14:textId="77777777" w:rsidR="00E10281" w:rsidRDefault="008D6705">
          <w:pPr>
            <w:spacing w:line="200" w:lineRule="auto"/>
            <w:rPr>
              <w:sz w:val="24"/>
              <w:szCs w:val="24"/>
            </w:rPr>
          </w:pPr>
          <w:sdt>
            <w:sdtPr>
              <w:tag w:val="goog_rdk_335"/>
              <w:id w:val="-848405676"/>
            </w:sdtPr>
            <w:sdtEndPr/>
            <w:sdtContent>
              <w:r w:rsidR="00F43FB6">
                <w:rPr>
                  <w:sz w:val="24"/>
                  <w:szCs w:val="24"/>
                </w:rPr>
                <w:t>Objective class</w:t>
              </w:r>
            </w:sdtContent>
          </w:sdt>
        </w:p>
      </w:sdtContent>
    </w:sdt>
    <w:p w14:paraId="165C4BD0" w14:textId="77777777" w:rsidR="00E10281" w:rsidRDefault="00E10281">
      <w:pPr>
        <w:spacing w:line="200" w:lineRule="auto"/>
        <w:rPr>
          <w:b/>
          <w:sz w:val="24"/>
          <w:szCs w:val="24"/>
        </w:rPr>
      </w:pPr>
    </w:p>
    <w:tbl>
      <w:tblPr>
        <w:tblStyle w:val="ae"/>
        <w:tblW w:w="101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4394"/>
        <w:gridCol w:w="4394"/>
      </w:tblGrid>
      <w:sdt>
        <w:sdtPr>
          <w:tag w:val="goog_rdk_338"/>
          <w:id w:val="-1951000386"/>
        </w:sdtPr>
        <w:sdtEndPr/>
        <w:sdtContent>
          <w:tr w:rsidR="00E10281" w14:paraId="32608980" w14:textId="77777777">
            <w:tc>
              <w:tcPr>
                <w:tcW w:w="1384" w:type="dxa"/>
              </w:tcPr>
              <w:sdt>
                <w:sdtPr>
                  <w:tag w:val="goog_rdk_340"/>
                  <w:id w:val="-1351102686"/>
                </w:sdtPr>
                <w:sdtEndPr/>
                <w:sdtContent>
                  <w:p w14:paraId="6DD520E2" w14:textId="77777777" w:rsidR="00E10281" w:rsidRDefault="008D6705">
                    <w:pPr>
                      <w:spacing w:line="200" w:lineRule="auto"/>
                      <w:rPr>
                        <w:b/>
                        <w:sz w:val="24"/>
                        <w:szCs w:val="24"/>
                      </w:rPr>
                    </w:pPr>
                    <w:sdt>
                      <w:sdtPr>
                        <w:tag w:val="goog_rdk_339"/>
                        <w:id w:val="1763646392"/>
                      </w:sdtPr>
                      <w:sdtEndPr/>
                      <w:sdtContent>
                        <w:proofErr w:type="spellStart"/>
                        <w:proofErr w:type="gramStart"/>
                        <w:r w:rsidR="00F43FB6">
                          <w:rPr>
                            <w:b/>
                            <w:sz w:val="24"/>
                            <w:szCs w:val="24"/>
                          </w:rPr>
                          <w:t>S.No</w:t>
                        </w:r>
                        <w:proofErr w:type="spellEnd"/>
                        <w:proofErr w:type="gramEnd"/>
                      </w:sdtContent>
                    </w:sdt>
                  </w:p>
                </w:sdtContent>
              </w:sdt>
            </w:tc>
            <w:tc>
              <w:tcPr>
                <w:tcW w:w="4394" w:type="dxa"/>
              </w:tcPr>
              <w:sdt>
                <w:sdtPr>
                  <w:tag w:val="goog_rdk_342"/>
                  <w:id w:val="892086779"/>
                </w:sdtPr>
                <w:sdtEndPr/>
                <w:sdtContent>
                  <w:p w14:paraId="245B7264" w14:textId="77777777" w:rsidR="00E10281" w:rsidRDefault="008D6705">
                    <w:pPr>
                      <w:spacing w:line="200" w:lineRule="auto"/>
                      <w:rPr>
                        <w:b/>
                        <w:sz w:val="24"/>
                        <w:szCs w:val="24"/>
                      </w:rPr>
                    </w:pPr>
                    <w:sdt>
                      <w:sdtPr>
                        <w:tag w:val="goog_rdk_341"/>
                        <w:id w:val="-1278565595"/>
                      </w:sdtPr>
                      <w:sdtEndPr/>
                      <w:sdtContent>
                        <w:r w:rsidR="00F43FB6">
                          <w:rPr>
                            <w:b/>
                            <w:sz w:val="24"/>
                            <w:szCs w:val="24"/>
                          </w:rPr>
                          <w:t>Attributes (Objective Class)</w:t>
                        </w:r>
                      </w:sdtContent>
                    </w:sdt>
                  </w:p>
                </w:sdtContent>
              </w:sdt>
            </w:tc>
            <w:tc>
              <w:tcPr>
                <w:tcW w:w="4394" w:type="dxa"/>
              </w:tcPr>
              <w:sdt>
                <w:sdtPr>
                  <w:tag w:val="goog_rdk_344"/>
                  <w:id w:val="-1603098943"/>
                </w:sdtPr>
                <w:sdtEndPr/>
                <w:sdtContent>
                  <w:p w14:paraId="63403C92" w14:textId="77777777" w:rsidR="00E10281" w:rsidRDefault="008D6705">
                    <w:pPr>
                      <w:spacing w:line="200" w:lineRule="auto"/>
                      <w:rPr>
                        <w:b/>
                        <w:sz w:val="24"/>
                        <w:szCs w:val="24"/>
                      </w:rPr>
                    </w:pPr>
                    <w:sdt>
                      <w:sdtPr>
                        <w:tag w:val="goog_rdk_343"/>
                        <w:id w:val="-982781245"/>
                      </w:sdtPr>
                      <w:sdtEndPr/>
                      <w:sdtContent>
                        <w:r w:rsidR="00F43FB6">
                          <w:rPr>
                            <w:b/>
                            <w:sz w:val="24"/>
                            <w:szCs w:val="24"/>
                          </w:rPr>
                          <w:t>MDDS Mapping</w:t>
                        </w:r>
                      </w:sdtContent>
                    </w:sdt>
                  </w:p>
                </w:sdtContent>
              </w:sdt>
            </w:tc>
          </w:tr>
        </w:sdtContent>
      </w:sdt>
      <w:sdt>
        <w:sdtPr>
          <w:tag w:val="goog_rdk_345"/>
          <w:id w:val="-37290780"/>
        </w:sdtPr>
        <w:sdtEndPr/>
        <w:sdtContent>
          <w:tr w:rsidR="00E10281" w14:paraId="6404654D" w14:textId="77777777">
            <w:tc>
              <w:tcPr>
                <w:tcW w:w="1384" w:type="dxa"/>
              </w:tcPr>
              <w:sdt>
                <w:sdtPr>
                  <w:tag w:val="goog_rdk_347"/>
                  <w:id w:val="529988579"/>
                </w:sdtPr>
                <w:sdtEndPr/>
                <w:sdtContent>
                  <w:p w14:paraId="3C87D2E2" w14:textId="77777777" w:rsidR="00E10281" w:rsidRDefault="008D6705">
                    <w:pPr>
                      <w:spacing w:line="200" w:lineRule="auto"/>
                      <w:rPr>
                        <w:sz w:val="24"/>
                        <w:szCs w:val="24"/>
                      </w:rPr>
                    </w:pPr>
                    <w:sdt>
                      <w:sdtPr>
                        <w:tag w:val="goog_rdk_346"/>
                        <w:id w:val="1965993929"/>
                      </w:sdtPr>
                      <w:sdtEndPr/>
                      <w:sdtContent>
                        <w:r w:rsidR="00F43FB6">
                          <w:rPr>
                            <w:sz w:val="24"/>
                            <w:szCs w:val="24"/>
                          </w:rPr>
                          <w:t>1</w:t>
                        </w:r>
                      </w:sdtContent>
                    </w:sdt>
                  </w:p>
                </w:sdtContent>
              </w:sdt>
            </w:tc>
            <w:tc>
              <w:tcPr>
                <w:tcW w:w="4394" w:type="dxa"/>
              </w:tcPr>
              <w:sdt>
                <w:sdtPr>
                  <w:tag w:val="goog_rdk_349"/>
                  <w:id w:val="1986189871"/>
                </w:sdtPr>
                <w:sdtEndPr/>
                <w:sdtContent>
                  <w:p w14:paraId="41B20AB5" w14:textId="77777777" w:rsidR="00E10281" w:rsidRDefault="008D6705">
                    <w:pPr>
                      <w:spacing w:line="200" w:lineRule="auto"/>
                      <w:rPr>
                        <w:sz w:val="24"/>
                        <w:szCs w:val="24"/>
                      </w:rPr>
                    </w:pPr>
                    <w:sdt>
                      <w:sdtPr>
                        <w:tag w:val="goog_rdk_348"/>
                        <w:id w:val="-1754740620"/>
                      </w:sdtPr>
                      <w:sdtEndPr/>
                      <w:sdtContent>
                        <w:proofErr w:type="spellStart"/>
                        <w:r w:rsidR="00F43FB6">
                          <w:rPr>
                            <w:sz w:val="24"/>
                            <w:szCs w:val="24"/>
                          </w:rPr>
                          <w:t>objectiveId</w:t>
                        </w:r>
                        <w:proofErr w:type="spellEnd"/>
                      </w:sdtContent>
                    </w:sdt>
                  </w:p>
                </w:sdtContent>
              </w:sdt>
            </w:tc>
            <w:tc>
              <w:tcPr>
                <w:tcW w:w="4394" w:type="dxa"/>
              </w:tcPr>
              <w:sdt>
                <w:sdtPr>
                  <w:tag w:val="goog_rdk_351"/>
                  <w:id w:val="269290185"/>
                </w:sdtPr>
                <w:sdtEndPr/>
                <w:sdtContent>
                  <w:p w14:paraId="66519D17" w14:textId="77777777" w:rsidR="00E10281" w:rsidRDefault="008D6705">
                    <w:pPr>
                      <w:spacing w:line="200" w:lineRule="auto"/>
                      <w:rPr>
                        <w:sz w:val="24"/>
                        <w:szCs w:val="24"/>
                      </w:rPr>
                    </w:pPr>
                    <w:sdt>
                      <w:sdtPr>
                        <w:tag w:val="goog_rdk_350"/>
                        <w:id w:val="-1610263684"/>
                      </w:sdtPr>
                      <w:sdtEndPr/>
                      <w:sdtContent/>
                    </w:sdt>
                  </w:p>
                </w:sdtContent>
              </w:sdt>
            </w:tc>
          </w:tr>
        </w:sdtContent>
      </w:sdt>
      <w:sdt>
        <w:sdtPr>
          <w:tag w:val="goog_rdk_352"/>
          <w:id w:val="-1248347575"/>
        </w:sdtPr>
        <w:sdtEndPr/>
        <w:sdtContent>
          <w:tr w:rsidR="00E10281" w14:paraId="0679DADB" w14:textId="77777777">
            <w:tc>
              <w:tcPr>
                <w:tcW w:w="1384" w:type="dxa"/>
              </w:tcPr>
              <w:sdt>
                <w:sdtPr>
                  <w:tag w:val="goog_rdk_354"/>
                  <w:id w:val="-2020073132"/>
                </w:sdtPr>
                <w:sdtEndPr/>
                <w:sdtContent>
                  <w:p w14:paraId="17AF3509" w14:textId="77777777" w:rsidR="00E10281" w:rsidRDefault="008D6705">
                    <w:pPr>
                      <w:spacing w:line="200" w:lineRule="auto"/>
                      <w:rPr>
                        <w:sz w:val="24"/>
                        <w:szCs w:val="24"/>
                      </w:rPr>
                    </w:pPr>
                    <w:sdt>
                      <w:sdtPr>
                        <w:tag w:val="goog_rdk_353"/>
                        <w:id w:val="556897610"/>
                      </w:sdtPr>
                      <w:sdtEndPr/>
                      <w:sdtContent>
                        <w:r w:rsidR="00F43FB6">
                          <w:rPr>
                            <w:sz w:val="24"/>
                            <w:szCs w:val="24"/>
                          </w:rPr>
                          <w:t>2</w:t>
                        </w:r>
                      </w:sdtContent>
                    </w:sdt>
                  </w:p>
                </w:sdtContent>
              </w:sdt>
            </w:tc>
            <w:tc>
              <w:tcPr>
                <w:tcW w:w="4394" w:type="dxa"/>
              </w:tcPr>
              <w:sdt>
                <w:sdtPr>
                  <w:tag w:val="goog_rdk_356"/>
                  <w:id w:val="579411263"/>
                </w:sdtPr>
                <w:sdtEndPr/>
                <w:sdtContent>
                  <w:p w14:paraId="379249A0" w14:textId="77777777" w:rsidR="00E10281" w:rsidRDefault="008D6705">
                    <w:pPr>
                      <w:spacing w:line="200" w:lineRule="auto"/>
                      <w:rPr>
                        <w:sz w:val="24"/>
                        <w:szCs w:val="24"/>
                      </w:rPr>
                    </w:pPr>
                    <w:sdt>
                      <w:sdtPr>
                        <w:tag w:val="goog_rdk_355"/>
                        <w:id w:val="-445691699"/>
                      </w:sdtPr>
                      <w:sdtEndPr/>
                      <w:sdtContent>
                        <w:proofErr w:type="spellStart"/>
                        <w:r w:rsidR="00F43FB6">
                          <w:rPr>
                            <w:sz w:val="24"/>
                            <w:szCs w:val="24"/>
                          </w:rPr>
                          <w:t>episodeId</w:t>
                        </w:r>
                        <w:proofErr w:type="spellEnd"/>
                      </w:sdtContent>
                    </w:sdt>
                  </w:p>
                </w:sdtContent>
              </w:sdt>
            </w:tc>
            <w:tc>
              <w:tcPr>
                <w:tcW w:w="4394" w:type="dxa"/>
              </w:tcPr>
              <w:sdt>
                <w:sdtPr>
                  <w:tag w:val="goog_rdk_358"/>
                  <w:id w:val="-249435333"/>
                </w:sdtPr>
                <w:sdtEndPr/>
                <w:sdtContent>
                  <w:p w14:paraId="021F512D" w14:textId="77777777" w:rsidR="00E10281" w:rsidRDefault="008D6705">
                    <w:pPr>
                      <w:spacing w:line="200" w:lineRule="auto"/>
                      <w:rPr>
                        <w:sz w:val="24"/>
                        <w:szCs w:val="24"/>
                      </w:rPr>
                    </w:pPr>
                    <w:sdt>
                      <w:sdtPr>
                        <w:tag w:val="goog_rdk_357"/>
                        <w:id w:val="1439795168"/>
                      </w:sdtPr>
                      <w:sdtEndPr/>
                      <w:sdtContent>
                        <w:r w:rsidR="00F43FB6">
                          <w:rPr>
                            <w:rFonts w:ascii="Times New Roman" w:hAnsi="Times New Roman"/>
                            <w:color w:val="000000"/>
                            <w:sz w:val="22"/>
                            <w:szCs w:val="22"/>
                          </w:rPr>
                          <w:t>05.009.0001</w:t>
                        </w:r>
                      </w:sdtContent>
                    </w:sdt>
                  </w:p>
                </w:sdtContent>
              </w:sdt>
            </w:tc>
          </w:tr>
        </w:sdtContent>
      </w:sdt>
      <w:sdt>
        <w:sdtPr>
          <w:tag w:val="goog_rdk_359"/>
          <w:id w:val="955902235"/>
        </w:sdtPr>
        <w:sdtEndPr/>
        <w:sdtContent>
          <w:tr w:rsidR="00E10281" w14:paraId="4FB5B6AF" w14:textId="77777777">
            <w:tc>
              <w:tcPr>
                <w:tcW w:w="1384" w:type="dxa"/>
              </w:tcPr>
              <w:sdt>
                <w:sdtPr>
                  <w:tag w:val="goog_rdk_361"/>
                  <w:id w:val="2079480557"/>
                </w:sdtPr>
                <w:sdtEndPr/>
                <w:sdtContent>
                  <w:p w14:paraId="0BCDBD2F" w14:textId="77777777" w:rsidR="00E10281" w:rsidRDefault="008D6705">
                    <w:pPr>
                      <w:spacing w:line="200" w:lineRule="auto"/>
                      <w:rPr>
                        <w:sz w:val="24"/>
                        <w:szCs w:val="24"/>
                      </w:rPr>
                    </w:pPr>
                    <w:sdt>
                      <w:sdtPr>
                        <w:tag w:val="goog_rdk_360"/>
                        <w:id w:val="-478458943"/>
                      </w:sdtPr>
                      <w:sdtEndPr/>
                      <w:sdtContent>
                        <w:r w:rsidR="00F43FB6">
                          <w:rPr>
                            <w:sz w:val="24"/>
                            <w:szCs w:val="24"/>
                          </w:rPr>
                          <w:t>3</w:t>
                        </w:r>
                      </w:sdtContent>
                    </w:sdt>
                  </w:p>
                </w:sdtContent>
              </w:sdt>
            </w:tc>
            <w:tc>
              <w:tcPr>
                <w:tcW w:w="4394" w:type="dxa"/>
              </w:tcPr>
              <w:sdt>
                <w:sdtPr>
                  <w:tag w:val="goog_rdk_363"/>
                  <w:id w:val="1663275873"/>
                </w:sdtPr>
                <w:sdtEndPr/>
                <w:sdtContent>
                  <w:p w14:paraId="6EDF7254" w14:textId="77777777" w:rsidR="00E10281" w:rsidRDefault="008D6705">
                    <w:pPr>
                      <w:spacing w:line="200" w:lineRule="auto"/>
                      <w:rPr>
                        <w:sz w:val="24"/>
                        <w:szCs w:val="24"/>
                      </w:rPr>
                    </w:pPr>
                    <w:sdt>
                      <w:sdtPr>
                        <w:tag w:val="goog_rdk_362"/>
                        <w:id w:val="2133360917"/>
                      </w:sdtPr>
                      <w:sdtEndPr/>
                      <w:sdtContent>
                        <w:proofErr w:type="spellStart"/>
                        <w:r w:rsidR="00F43FB6">
                          <w:rPr>
                            <w:sz w:val="24"/>
                            <w:szCs w:val="24"/>
                          </w:rPr>
                          <w:t>encounterId</w:t>
                        </w:r>
                        <w:proofErr w:type="spellEnd"/>
                      </w:sdtContent>
                    </w:sdt>
                  </w:p>
                </w:sdtContent>
              </w:sdt>
            </w:tc>
            <w:tc>
              <w:tcPr>
                <w:tcW w:w="4394" w:type="dxa"/>
              </w:tcPr>
              <w:sdt>
                <w:sdtPr>
                  <w:tag w:val="goog_rdk_365"/>
                  <w:id w:val="-1923875365"/>
                </w:sdtPr>
                <w:sdtEndPr/>
                <w:sdtContent>
                  <w:p w14:paraId="0D31EF4B" w14:textId="77777777" w:rsidR="00E10281" w:rsidRDefault="008D6705">
                    <w:pPr>
                      <w:spacing w:line="200" w:lineRule="auto"/>
                      <w:rPr>
                        <w:rFonts w:ascii="Times New Roman" w:hAnsi="Times New Roman"/>
                        <w:color w:val="000000"/>
                        <w:sz w:val="22"/>
                        <w:szCs w:val="22"/>
                      </w:rPr>
                    </w:pPr>
                    <w:sdt>
                      <w:sdtPr>
                        <w:tag w:val="goog_rdk_364"/>
                        <w:id w:val="1634674219"/>
                      </w:sdtPr>
                      <w:sdtEndPr/>
                      <w:sdtContent>
                        <w:r w:rsidR="00F43FB6">
                          <w:rPr>
                            <w:rFonts w:ascii="Times New Roman" w:hAnsi="Times New Roman"/>
                            <w:color w:val="000000"/>
                            <w:sz w:val="22"/>
                            <w:szCs w:val="22"/>
                          </w:rPr>
                          <w:t>05.010.0001</w:t>
                        </w:r>
                      </w:sdtContent>
                    </w:sdt>
                  </w:p>
                </w:sdtContent>
              </w:sdt>
            </w:tc>
          </w:tr>
        </w:sdtContent>
      </w:sdt>
      <w:sdt>
        <w:sdtPr>
          <w:tag w:val="goog_rdk_366"/>
          <w:id w:val="118504593"/>
        </w:sdtPr>
        <w:sdtEndPr/>
        <w:sdtContent>
          <w:tr w:rsidR="00E10281" w14:paraId="7FC62586" w14:textId="77777777">
            <w:tc>
              <w:tcPr>
                <w:tcW w:w="1384" w:type="dxa"/>
              </w:tcPr>
              <w:sdt>
                <w:sdtPr>
                  <w:tag w:val="goog_rdk_368"/>
                  <w:id w:val="-1461950068"/>
                </w:sdtPr>
                <w:sdtEndPr/>
                <w:sdtContent>
                  <w:p w14:paraId="092E3863" w14:textId="77777777" w:rsidR="00E10281" w:rsidRDefault="008D6705">
                    <w:pPr>
                      <w:spacing w:line="200" w:lineRule="auto"/>
                      <w:rPr>
                        <w:sz w:val="24"/>
                        <w:szCs w:val="24"/>
                      </w:rPr>
                    </w:pPr>
                    <w:sdt>
                      <w:sdtPr>
                        <w:tag w:val="goog_rdk_367"/>
                        <w:id w:val="304048378"/>
                      </w:sdtPr>
                      <w:sdtEndPr/>
                      <w:sdtContent>
                        <w:r w:rsidR="00F43FB6">
                          <w:rPr>
                            <w:sz w:val="24"/>
                            <w:szCs w:val="24"/>
                          </w:rPr>
                          <w:t>4</w:t>
                        </w:r>
                      </w:sdtContent>
                    </w:sdt>
                  </w:p>
                </w:sdtContent>
              </w:sdt>
            </w:tc>
            <w:tc>
              <w:tcPr>
                <w:tcW w:w="4394" w:type="dxa"/>
              </w:tcPr>
              <w:sdt>
                <w:sdtPr>
                  <w:tag w:val="goog_rdk_370"/>
                  <w:id w:val="-1592454223"/>
                </w:sdtPr>
                <w:sdtEndPr/>
                <w:sdtContent>
                  <w:p w14:paraId="4D35D527" w14:textId="77777777" w:rsidR="00E10281" w:rsidRDefault="008D6705">
                    <w:pPr>
                      <w:spacing w:line="200" w:lineRule="auto"/>
                      <w:rPr>
                        <w:sz w:val="24"/>
                        <w:szCs w:val="24"/>
                      </w:rPr>
                    </w:pPr>
                    <w:sdt>
                      <w:sdtPr>
                        <w:tag w:val="goog_rdk_369"/>
                        <w:id w:val="-2000802634"/>
                      </w:sdtPr>
                      <w:sdtEndPr/>
                      <w:sdtContent>
                        <w:proofErr w:type="spellStart"/>
                        <w:r w:rsidR="00F43FB6">
                          <w:rPr>
                            <w:sz w:val="24"/>
                            <w:szCs w:val="24"/>
                          </w:rPr>
                          <w:t>providerPatientID</w:t>
                        </w:r>
                        <w:proofErr w:type="spellEnd"/>
                      </w:sdtContent>
                    </w:sdt>
                  </w:p>
                </w:sdtContent>
              </w:sdt>
            </w:tc>
            <w:tc>
              <w:tcPr>
                <w:tcW w:w="4394" w:type="dxa"/>
              </w:tcPr>
              <w:sdt>
                <w:sdtPr>
                  <w:tag w:val="goog_rdk_372"/>
                  <w:id w:val="38485645"/>
                </w:sdtPr>
                <w:sdtEndPr/>
                <w:sdtContent>
                  <w:p w14:paraId="253F12EF" w14:textId="77777777" w:rsidR="00E10281" w:rsidRDefault="008D6705">
                    <w:pPr>
                      <w:spacing w:line="200" w:lineRule="auto"/>
                      <w:rPr>
                        <w:rFonts w:ascii="Times New Roman" w:hAnsi="Times New Roman"/>
                        <w:color w:val="000000"/>
                        <w:sz w:val="22"/>
                        <w:szCs w:val="22"/>
                      </w:rPr>
                    </w:pPr>
                    <w:sdt>
                      <w:sdtPr>
                        <w:tag w:val="goog_rdk_371"/>
                        <w:id w:val="-1433817317"/>
                      </w:sdtPr>
                      <w:sdtEndPr/>
                      <w:sdtContent>
                        <w:r w:rsidR="00F43FB6">
                          <w:rPr>
                            <w:rFonts w:ascii="Times New Roman" w:hAnsi="Times New Roman"/>
                            <w:color w:val="000000"/>
                          </w:rPr>
                          <w:t>05.003.0001</w:t>
                        </w:r>
                      </w:sdtContent>
                    </w:sdt>
                  </w:p>
                </w:sdtContent>
              </w:sdt>
            </w:tc>
          </w:tr>
        </w:sdtContent>
      </w:sdt>
      <w:sdt>
        <w:sdtPr>
          <w:tag w:val="goog_rdk_373"/>
          <w:id w:val="-321131615"/>
        </w:sdtPr>
        <w:sdtEndPr/>
        <w:sdtContent>
          <w:tr w:rsidR="00E10281" w14:paraId="4FAEA2D2" w14:textId="77777777">
            <w:tc>
              <w:tcPr>
                <w:tcW w:w="1384" w:type="dxa"/>
              </w:tcPr>
              <w:sdt>
                <w:sdtPr>
                  <w:tag w:val="goog_rdk_375"/>
                  <w:id w:val="1182400814"/>
                </w:sdtPr>
                <w:sdtEndPr/>
                <w:sdtContent>
                  <w:p w14:paraId="6F9A898D" w14:textId="77777777" w:rsidR="00E10281" w:rsidRDefault="008D6705">
                    <w:pPr>
                      <w:spacing w:line="200" w:lineRule="auto"/>
                      <w:rPr>
                        <w:sz w:val="24"/>
                        <w:szCs w:val="24"/>
                      </w:rPr>
                    </w:pPr>
                    <w:sdt>
                      <w:sdtPr>
                        <w:tag w:val="goog_rdk_374"/>
                        <w:id w:val="-592711382"/>
                      </w:sdtPr>
                      <w:sdtEndPr/>
                      <w:sdtContent>
                        <w:r w:rsidR="00F43FB6">
                          <w:rPr>
                            <w:sz w:val="24"/>
                            <w:szCs w:val="24"/>
                          </w:rPr>
                          <w:t>5</w:t>
                        </w:r>
                      </w:sdtContent>
                    </w:sdt>
                  </w:p>
                </w:sdtContent>
              </w:sdt>
            </w:tc>
            <w:tc>
              <w:tcPr>
                <w:tcW w:w="4394" w:type="dxa"/>
              </w:tcPr>
              <w:sdt>
                <w:sdtPr>
                  <w:tag w:val="goog_rdk_377"/>
                  <w:id w:val="397475694"/>
                </w:sdtPr>
                <w:sdtEndPr/>
                <w:sdtContent>
                  <w:p w14:paraId="169BDA70" w14:textId="77777777" w:rsidR="00E10281" w:rsidRDefault="008D6705">
                    <w:pPr>
                      <w:spacing w:line="200" w:lineRule="auto"/>
                      <w:rPr>
                        <w:sz w:val="24"/>
                        <w:szCs w:val="24"/>
                      </w:rPr>
                    </w:pPr>
                    <w:sdt>
                      <w:sdtPr>
                        <w:tag w:val="goog_rdk_376"/>
                        <w:id w:val="2102600682"/>
                      </w:sdtPr>
                      <w:sdtEndPr/>
                      <w:sdtContent>
                        <w:r w:rsidR="00F43FB6">
                          <w:rPr>
                            <w:sz w:val="24"/>
                            <w:szCs w:val="24"/>
                          </w:rPr>
                          <w:t>List of Vitals entity</w:t>
                        </w:r>
                      </w:sdtContent>
                    </w:sdt>
                  </w:p>
                </w:sdtContent>
              </w:sdt>
            </w:tc>
            <w:tc>
              <w:tcPr>
                <w:tcW w:w="4394" w:type="dxa"/>
                <w:vAlign w:val="center"/>
              </w:tcPr>
              <w:sdt>
                <w:sdtPr>
                  <w:tag w:val="goog_rdk_379"/>
                  <w:id w:val="-2113890429"/>
                </w:sdtPr>
                <w:sdtEndPr/>
                <w:sdtContent>
                  <w:p w14:paraId="7417CA09" w14:textId="77777777" w:rsidR="00E10281" w:rsidRDefault="008D6705">
                    <w:pPr>
                      <w:spacing w:line="200" w:lineRule="auto"/>
                      <w:rPr>
                        <w:rFonts w:ascii="Times New Roman" w:hAnsi="Times New Roman"/>
                        <w:color w:val="000000"/>
                      </w:rPr>
                    </w:pPr>
                    <w:sdt>
                      <w:sdtPr>
                        <w:tag w:val="goog_rdk_378"/>
                        <w:id w:val="-1734620727"/>
                      </w:sdtPr>
                      <w:sdtEndPr/>
                      <w:sdtContent>
                        <w:r w:rsidR="00F43FB6">
                          <w:rPr>
                            <w:rFonts w:ascii="Times New Roman" w:hAnsi="Times New Roman"/>
                            <w:color w:val="000000"/>
                          </w:rPr>
                          <w:t>05.017.0010</w:t>
                        </w:r>
                      </w:sdtContent>
                    </w:sdt>
                  </w:p>
                </w:sdtContent>
              </w:sdt>
            </w:tc>
          </w:tr>
        </w:sdtContent>
      </w:sdt>
      <w:sdt>
        <w:sdtPr>
          <w:tag w:val="goog_rdk_380"/>
          <w:id w:val="1375113376"/>
        </w:sdtPr>
        <w:sdtEndPr/>
        <w:sdtContent>
          <w:tr w:rsidR="00E10281" w14:paraId="00F2A33C" w14:textId="77777777">
            <w:tc>
              <w:tcPr>
                <w:tcW w:w="1384" w:type="dxa"/>
              </w:tcPr>
              <w:sdt>
                <w:sdtPr>
                  <w:tag w:val="goog_rdk_382"/>
                  <w:id w:val="-1923716591"/>
                </w:sdtPr>
                <w:sdtEndPr/>
                <w:sdtContent>
                  <w:p w14:paraId="79A92D53" w14:textId="77777777" w:rsidR="00E10281" w:rsidRDefault="008D6705">
                    <w:pPr>
                      <w:spacing w:line="200" w:lineRule="auto"/>
                      <w:rPr>
                        <w:sz w:val="24"/>
                        <w:szCs w:val="24"/>
                      </w:rPr>
                    </w:pPr>
                    <w:sdt>
                      <w:sdtPr>
                        <w:tag w:val="goog_rdk_381"/>
                        <w:id w:val="-214124782"/>
                      </w:sdtPr>
                      <w:sdtEndPr/>
                      <w:sdtContent>
                        <w:r w:rsidR="00F43FB6">
                          <w:rPr>
                            <w:sz w:val="24"/>
                            <w:szCs w:val="24"/>
                          </w:rPr>
                          <w:t>6</w:t>
                        </w:r>
                      </w:sdtContent>
                    </w:sdt>
                  </w:p>
                </w:sdtContent>
              </w:sdt>
            </w:tc>
            <w:tc>
              <w:tcPr>
                <w:tcW w:w="4394" w:type="dxa"/>
              </w:tcPr>
              <w:sdt>
                <w:sdtPr>
                  <w:tag w:val="goog_rdk_384"/>
                  <w:id w:val="-999270323"/>
                </w:sdtPr>
                <w:sdtEndPr/>
                <w:sdtContent>
                  <w:p w14:paraId="6A3CBD97" w14:textId="77777777" w:rsidR="00E10281" w:rsidRDefault="008D6705">
                    <w:pPr>
                      <w:spacing w:line="200" w:lineRule="auto"/>
                      <w:rPr>
                        <w:sz w:val="24"/>
                        <w:szCs w:val="24"/>
                      </w:rPr>
                    </w:pPr>
                    <w:sdt>
                      <w:sdtPr>
                        <w:tag w:val="goog_rdk_383"/>
                        <w:id w:val="2036452354"/>
                      </w:sdtPr>
                      <w:sdtEndPr/>
                      <w:sdtContent>
                        <w:r w:rsidR="00F43FB6">
                          <w:rPr>
                            <w:sz w:val="24"/>
                            <w:szCs w:val="24"/>
                          </w:rPr>
                          <w:t xml:space="preserve">List of </w:t>
                        </w:r>
                        <w:proofErr w:type="spellStart"/>
                        <w:r w:rsidR="00F43FB6">
                          <w:rPr>
                            <w:sz w:val="24"/>
                            <w:szCs w:val="24"/>
                          </w:rPr>
                          <w:t>PhysicalExamination</w:t>
                        </w:r>
                        <w:proofErr w:type="spellEnd"/>
                        <w:r w:rsidR="00F43FB6">
                          <w:rPr>
                            <w:sz w:val="24"/>
                            <w:szCs w:val="24"/>
                          </w:rPr>
                          <w:t xml:space="preserve"> entity</w:t>
                        </w:r>
                      </w:sdtContent>
                    </w:sdt>
                  </w:p>
                </w:sdtContent>
              </w:sdt>
            </w:tc>
            <w:tc>
              <w:tcPr>
                <w:tcW w:w="4394" w:type="dxa"/>
                <w:vAlign w:val="center"/>
              </w:tcPr>
              <w:sdt>
                <w:sdtPr>
                  <w:tag w:val="goog_rdk_386"/>
                  <w:id w:val="927931451"/>
                </w:sdtPr>
                <w:sdtEndPr/>
                <w:sdtContent>
                  <w:p w14:paraId="37422E2F" w14:textId="77777777" w:rsidR="00E10281" w:rsidRDefault="008D6705">
                    <w:pPr>
                      <w:spacing w:line="200" w:lineRule="auto"/>
                      <w:rPr>
                        <w:rFonts w:ascii="Times New Roman" w:hAnsi="Times New Roman"/>
                        <w:color w:val="000000"/>
                      </w:rPr>
                    </w:pPr>
                    <w:sdt>
                      <w:sdtPr>
                        <w:tag w:val="goog_rdk_385"/>
                        <w:id w:val="-463355069"/>
                      </w:sdtPr>
                      <w:sdtEndPr/>
                      <w:sdtContent>
                        <w:r w:rsidR="00F43FB6">
                          <w:rPr>
                            <w:rFonts w:ascii="Times New Roman" w:hAnsi="Times New Roman"/>
                            <w:color w:val="000000"/>
                          </w:rPr>
                          <w:t>05.016.0002</w:t>
                        </w:r>
                      </w:sdtContent>
                    </w:sdt>
                  </w:p>
                </w:sdtContent>
              </w:sdt>
            </w:tc>
          </w:tr>
        </w:sdtContent>
      </w:sdt>
      <w:sdt>
        <w:sdtPr>
          <w:tag w:val="goog_rdk_387"/>
          <w:id w:val="-823964612"/>
        </w:sdtPr>
        <w:sdtEndPr/>
        <w:sdtContent>
          <w:tr w:rsidR="00E10281" w14:paraId="2670FBC8" w14:textId="77777777">
            <w:tc>
              <w:tcPr>
                <w:tcW w:w="1384" w:type="dxa"/>
              </w:tcPr>
              <w:sdt>
                <w:sdtPr>
                  <w:tag w:val="goog_rdk_389"/>
                  <w:id w:val="-1144884056"/>
                </w:sdtPr>
                <w:sdtEndPr/>
                <w:sdtContent>
                  <w:p w14:paraId="776CE652" w14:textId="77777777" w:rsidR="00E10281" w:rsidRDefault="008D6705">
                    <w:pPr>
                      <w:spacing w:line="200" w:lineRule="auto"/>
                      <w:rPr>
                        <w:sz w:val="24"/>
                        <w:szCs w:val="24"/>
                      </w:rPr>
                    </w:pPr>
                    <w:sdt>
                      <w:sdtPr>
                        <w:tag w:val="goog_rdk_388"/>
                        <w:id w:val="-1274859307"/>
                      </w:sdtPr>
                      <w:sdtEndPr/>
                      <w:sdtContent>
                        <w:r w:rsidR="00F43FB6">
                          <w:rPr>
                            <w:sz w:val="24"/>
                            <w:szCs w:val="24"/>
                          </w:rPr>
                          <w:t>7</w:t>
                        </w:r>
                      </w:sdtContent>
                    </w:sdt>
                  </w:p>
                </w:sdtContent>
              </w:sdt>
            </w:tc>
            <w:tc>
              <w:tcPr>
                <w:tcW w:w="4394" w:type="dxa"/>
              </w:tcPr>
              <w:sdt>
                <w:sdtPr>
                  <w:tag w:val="goog_rdk_391"/>
                  <w:id w:val="-1613121835"/>
                </w:sdtPr>
                <w:sdtEndPr/>
                <w:sdtContent>
                  <w:p w14:paraId="27CCDA78" w14:textId="77777777" w:rsidR="00E10281" w:rsidRDefault="008D6705">
                    <w:pPr>
                      <w:spacing w:line="200" w:lineRule="auto"/>
                      <w:rPr>
                        <w:sz w:val="24"/>
                        <w:szCs w:val="24"/>
                      </w:rPr>
                    </w:pPr>
                    <w:sdt>
                      <w:sdtPr>
                        <w:tag w:val="goog_rdk_390"/>
                        <w:id w:val="-1686502648"/>
                      </w:sdtPr>
                      <w:sdtEndPr/>
                      <w:sdtContent>
                        <w:r w:rsidR="00F43FB6">
                          <w:rPr>
                            <w:sz w:val="24"/>
                            <w:szCs w:val="24"/>
                          </w:rPr>
                          <w:t>List of Clinical Note entity</w:t>
                        </w:r>
                      </w:sdtContent>
                    </w:sdt>
                  </w:p>
                </w:sdtContent>
              </w:sdt>
            </w:tc>
            <w:tc>
              <w:tcPr>
                <w:tcW w:w="4394" w:type="dxa"/>
              </w:tcPr>
              <w:sdt>
                <w:sdtPr>
                  <w:tag w:val="goog_rdk_393"/>
                  <w:id w:val="404966473"/>
                </w:sdtPr>
                <w:sdtEndPr/>
                <w:sdtContent>
                  <w:p w14:paraId="78E5E437" w14:textId="77777777" w:rsidR="00E10281" w:rsidRDefault="008D6705">
                    <w:pPr>
                      <w:spacing w:line="200" w:lineRule="auto"/>
                      <w:rPr>
                        <w:rFonts w:ascii="Times New Roman" w:hAnsi="Times New Roman"/>
                        <w:color w:val="000000"/>
                      </w:rPr>
                    </w:pPr>
                    <w:sdt>
                      <w:sdtPr>
                        <w:tag w:val="goog_rdk_392"/>
                        <w:id w:val="2080547274"/>
                      </w:sdtPr>
                      <w:sdtEndPr/>
                      <w:sdtContent>
                        <w:r w:rsidR="00F43FB6">
                          <w:rPr>
                            <w:rFonts w:ascii="Times New Roman" w:hAnsi="Times New Roman"/>
                            <w:color w:val="000000"/>
                          </w:rPr>
                          <w:t>05.019.0005</w:t>
                        </w:r>
                      </w:sdtContent>
                    </w:sdt>
                  </w:p>
                </w:sdtContent>
              </w:sdt>
            </w:tc>
          </w:tr>
        </w:sdtContent>
      </w:sdt>
      <w:sdt>
        <w:sdtPr>
          <w:tag w:val="goog_rdk_394"/>
          <w:id w:val="-1936664461"/>
        </w:sdtPr>
        <w:sdtEndPr/>
        <w:sdtContent>
          <w:tr w:rsidR="00E10281" w14:paraId="087984BE" w14:textId="77777777">
            <w:tc>
              <w:tcPr>
                <w:tcW w:w="1384" w:type="dxa"/>
              </w:tcPr>
              <w:sdt>
                <w:sdtPr>
                  <w:tag w:val="goog_rdk_396"/>
                  <w:id w:val="1876423530"/>
                </w:sdtPr>
                <w:sdtEndPr/>
                <w:sdtContent>
                  <w:p w14:paraId="5777ED6A" w14:textId="77777777" w:rsidR="00E10281" w:rsidRDefault="008D6705">
                    <w:pPr>
                      <w:spacing w:line="200" w:lineRule="auto"/>
                      <w:rPr>
                        <w:sz w:val="24"/>
                        <w:szCs w:val="24"/>
                      </w:rPr>
                    </w:pPr>
                    <w:sdt>
                      <w:sdtPr>
                        <w:tag w:val="goog_rdk_395"/>
                        <w:id w:val="-378479295"/>
                      </w:sdtPr>
                      <w:sdtEndPr/>
                      <w:sdtContent>
                        <w:r w:rsidR="00F43FB6">
                          <w:rPr>
                            <w:sz w:val="24"/>
                            <w:szCs w:val="24"/>
                          </w:rPr>
                          <w:t>8</w:t>
                        </w:r>
                      </w:sdtContent>
                    </w:sdt>
                  </w:p>
                </w:sdtContent>
              </w:sdt>
            </w:tc>
            <w:tc>
              <w:tcPr>
                <w:tcW w:w="4394" w:type="dxa"/>
              </w:tcPr>
              <w:sdt>
                <w:sdtPr>
                  <w:tag w:val="goog_rdk_398"/>
                  <w:id w:val="1583417555"/>
                </w:sdtPr>
                <w:sdtEndPr/>
                <w:sdtContent>
                  <w:p w14:paraId="2EDBD978" w14:textId="77777777" w:rsidR="00E10281" w:rsidRDefault="008D6705">
                    <w:pPr>
                      <w:spacing w:line="200" w:lineRule="auto"/>
                      <w:rPr>
                        <w:sz w:val="24"/>
                        <w:szCs w:val="24"/>
                      </w:rPr>
                    </w:pPr>
                    <w:sdt>
                      <w:sdtPr>
                        <w:tag w:val="goog_rdk_397"/>
                        <w:id w:val="-1635022197"/>
                      </w:sdtPr>
                      <w:sdtEndPr/>
                      <w:sdtContent>
                        <w:r w:rsidR="00F43FB6">
                          <w:rPr>
                            <w:sz w:val="24"/>
                            <w:szCs w:val="24"/>
                          </w:rPr>
                          <w:t>Unique Facility Identification Number</w:t>
                        </w:r>
                      </w:sdtContent>
                    </w:sdt>
                  </w:p>
                </w:sdtContent>
              </w:sdt>
            </w:tc>
            <w:tc>
              <w:tcPr>
                <w:tcW w:w="4394" w:type="dxa"/>
              </w:tcPr>
              <w:sdt>
                <w:sdtPr>
                  <w:tag w:val="goog_rdk_400"/>
                  <w:id w:val="1373117507"/>
                </w:sdtPr>
                <w:sdtEndPr/>
                <w:sdtContent>
                  <w:p w14:paraId="4332A1E4" w14:textId="77777777" w:rsidR="00E10281" w:rsidRDefault="008D6705">
                    <w:pPr>
                      <w:spacing w:line="200" w:lineRule="auto"/>
                      <w:rPr>
                        <w:rFonts w:ascii="Times New Roman" w:hAnsi="Times New Roman"/>
                        <w:color w:val="000000"/>
                      </w:rPr>
                    </w:pPr>
                    <w:sdt>
                      <w:sdtPr>
                        <w:tag w:val="goog_rdk_399"/>
                        <w:id w:val="-616675890"/>
                      </w:sdtPr>
                      <w:sdtEndPr/>
                      <w:sdtContent/>
                    </w:sdt>
                  </w:p>
                </w:sdtContent>
              </w:sdt>
            </w:tc>
          </w:tr>
        </w:sdtContent>
      </w:sdt>
    </w:tbl>
    <w:sdt>
      <w:sdtPr>
        <w:tag w:val="goog_rdk_403"/>
        <w:id w:val="1661190932"/>
      </w:sdtPr>
      <w:sdtEndPr/>
      <w:sdtContent>
        <w:p w14:paraId="38E6297E" w14:textId="77777777" w:rsidR="00E10281" w:rsidRDefault="008D6705">
          <w:pPr>
            <w:spacing w:line="200" w:lineRule="auto"/>
            <w:rPr>
              <w:b/>
              <w:sz w:val="24"/>
              <w:szCs w:val="24"/>
            </w:rPr>
          </w:pPr>
          <w:sdt>
            <w:sdtPr>
              <w:tag w:val="goog_rdk_402"/>
              <w:id w:val="668223794"/>
            </w:sdtPr>
            <w:sdtEndPr/>
            <w:sdtContent/>
          </w:sdt>
        </w:p>
      </w:sdtContent>
    </w:sdt>
    <w:sdt>
      <w:sdtPr>
        <w:tag w:val="goog_rdk_405"/>
        <w:id w:val="1250625750"/>
      </w:sdtPr>
      <w:sdtEndPr/>
      <w:sdtContent>
        <w:p w14:paraId="70D290A6" w14:textId="77777777" w:rsidR="00E10281" w:rsidRDefault="008D6705">
          <w:pPr>
            <w:spacing w:line="200" w:lineRule="auto"/>
            <w:rPr>
              <w:b/>
              <w:sz w:val="24"/>
              <w:szCs w:val="24"/>
            </w:rPr>
          </w:pPr>
          <w:sdt>
            <w:sdtPr>
              <w:tag w:val="goog_rdk_404"/>
              <w:id w:val="976027340"/>
            </w:sdtPr>
            <w:sdtEndPr/>
            <w:sdtContent>
              <w:r w:rsidR="00F43FB6">
                <w:rPr>
                  <w:b/>
                  <w:sz w:val="24"/>
                  <w:szCs w:val="24"/>
                </w:rPr>
                <w:t>N.B. – Fields (attributes) given for each entity are minimum viable fields but vendor may select any subset of it or extend it with more data elements based on their business functionality requirements and care setting level mapping.</w:t>
              </w:r>
            </w:sdtContent>
          </w:sdt>
        </w:p>
      </w:sdtContent>
    </w:sdt>
    <w:sdt>
      <w:sdtPr>
        <w:tag w:val="goog_rdk_407"/>
        <w:id w:val="747780183"/>
      </w:sdtPr>
      <w:sdtEndPr/>
      <w:sdtContent>
        <w:p w14:paraId="59043441" w14:textId="77777777" w:rsidR="00E10281" w:rsidRDefault="008D6705">
          <w:pPr>
            <w:spacing w:line="200" w:lineRule="auto"/>
            <w:rPr>
              <w:b/>
              <w:sz w:val="24"/>
              <w:szCs w:val="24"/>
            </w:rPr>
          </w:pPr>
          <w:sdt>
            <w:sdtPr>
              <w:tag w:val="goog_rdk_406"/>
              <w:id w:val="937096460"/>
            </w:sdtPr>
            <w:sdtEndPr/>
            <w:sdtContent/>
          </w:sdt>
        </w:p>
      </w:sdtContent>
    </w:sdt>
    <w:sdt>
      <w:sdtPr>
        <w:tag w:val="goog_rdk_409"/>
        <w:id w:val="-1939511648"/>
      </w:sdtPr>
      <w:sdtEndPr/>
      <w:sdtContent>
        <w:p w14:paraId="11557683" w14:textId="77777777" w:rsidR="00E10281" w:rsidRDefault="008D6705">
          <w:pPr>
            <w:spacing w:line="200" w:lineRule="auto"/>
            <w:rPr>
              <w:b/>
              <w:sz w:val="24"/>
              <w:szCs w:val="24"/>
            </w:rPr>
          </w:pPr>
          <w:sdt>
            <w:sdtPr>
              <w:tag w:val="goog_rdk_408"/>
              <w:id w:val="-1152913876"/>
            </w:sdtPr>
            <w:sdtEndPr/>
            <w:sdtContent/>
          </w:sdt>
        </w:p>
      </w:sdtContent>
    </w:sdt>
    <w:sdt>
      <w:sdtPr>
        <w:tag w:val="goog_rdk_411"/>
        <w:id w:val="-1195762724"/>
      </w:sdtPr>
      <w:sdtEndPr/>
      <w:sdtContent>
        <w:p w14:paraId="16B02B5A" w14:textId="77777777" w:rsidR="00E10281" w:rsidRDefault="008D6705">
          <w:pPr>
            <w:spacing w:line="200" w:lineRule="auto"/>
            <w:rPr>
              <w:b/>
              <w:sz w:val="24"/>
              <w:szCs w:val="24"/>
            </w:rPr>
          </w:pPr>
          <w:sdt>
            <w:sdtPr>
              <w:tag w:val="goog_rdk_410"/>
              <w:id w:val="1580950528"/>
            </w:sdtPr>
            <w:sdtEndPr/>
            <w:sdtContent>
              <w:r w:rsidR="00F43FB6">
                <w:rPr>
                  <w:b/>
                  <w:sz w:val="24"/>
                  <w:szCs w:val="24"/>
                </w:rPr>
                <w:t>Entity</w:t>
              </w:r>
            </w:sdtContent>
          </w:sdt>
        </w:p>
      </w:sdtContent>
    </w:sdt>
    <w:sdt>
      <w:sdtPr>
        <w:tag w:val="goog_rdk_413"/>
        <w:id w:val="648865603"/>
      </w:sdtPr>
      <w:sdtEndPr/>
      <w:sdtContent>
        <w:p w14:paraId="7F7BD22A" w14:textId="77777777" w:rsidR="00E10281" w:rsidRDefault="008D6705">
          <w:pPr>
            <w:spacing w:line="200" w:lineRule="auto"/>
            <w:rPr>
              <w:b/>
              <w:sz w:val="24"/>
              <w:szCs w:val="24"/>
            </w:rPr>
          </w:pPr>
          <w:sdt>
            <w:sdtPr>
              <w:tag w:val="goog_rdk_412"/>
              <w:id w:val="218866175"/>
            </w:sdtPr>
            <w:sdtEndPr/>
            <w:sdtContent/>
          </w:sdt>
        </w:p>
      </w:sdtContent>
    </w:sdt>
    <w:sdt>
      <w:sdtPr>
        <w:tag w:val="goog_rdk_415"/>
        <w:id w:val="-883103661"/>
      </w:sdtPr>
      <w:sdtEndPr/>
      <w:sdtContent>
        <w:p w14:paraId="4C3A977C" w14:textId="77777777" w:rsidR="00E10281" w:rsidRDefault="008D6705">
          <w:pPr>
            <w:spacing w:line="200" w:lineRule="auto"/>
            <w:rPr>
              <w:b/>
              <w:sz w:val="24"/>
              <w:szCs w:val="24"/>
            </w:rPr>
          </w:pPr>
          <w:sdt>
            <w:sdtPr>
              <w:tag w:val="goog_rdk_414"/>
              <w:id w:val="1941574651"/>
            </w:sdtPr>
            <w:sdtEndPr/>
            <w:sdtContent/>
          </w:sdt>
        </w:p>
      </w:sdtContent>
    </w:sdt>
    <w:sdt>
      <w:sdtPr>
        <w:tag w:val="goog_rdk_417"/>
        <w:id w:val="1013641319"/>
      </w:sdtPr>
      <w:sdtEndPr/>
      <w:sdtContent>
        <w:p w14:paraId="7ED23E32" w14:textId="77777777" w:rsidR="00E10281" w:rsidRDefault="008D6705">
          <w:pPr>
            <w:spacing w:line="200" w:lineRule="auto"/>
          </w:pPr>
          <w:sdt>
            <w:sdtPr>
              <w:tag w:val="goog_rdk_416"/>
              <w:id w:val="519282599"/>
            </w:sdtPr>
            <w:sdtEndPr/>
            <w:sdtContent>
              <w:r w:rsidR="00F43FB6">
                <w:t xml:space="preserve">Entity - Vitals  </w:t>
              </w:r>
            </w:sdtContent>
          </w:sdt>
        </w:p>
      </w:sdtContent>
    </w:sdt>
    <w:sdt>
      <w:sdtPr>
        <w:tag w:val="goog_rdk_419"/>
        <w:id w:val="-427116141"/>
      </w:sdtPr>
      <w:sdtEndPr/>
      <w:sdtContent>
        <w:p w14:paraId="62A8EF4F" w14:textId="77777777" w:rsidR="00E10281" w:rsidRDefault="008D6705">
          <w:pPr>
            <w:spacing w:line="200" w:lineRule="auto"/>
          </w:pPr>
          <w:sdt>
            <w:sdtPr>
              <w:tag w:val="goog_rdk_418"/>
              <w:id w:val="489301523"/>
            </w:sdtPr>
            <w:sdtEndPr/>
            <w:sdtContent/>
          </w:sdt>
        </w:p>
      </w:sdtContent>
    </w:sdt>
    <w:sdt>
      <w:sdtPr>
        <w:tag w:val="goog_rdk_421"/>
        <w:id w:val="1846123002"/>
      </w:sdtPr>
      <w:sdtEndPr/>
      <w:sdtContent>
        <w:p w14:paraId="05F1A051" w14:textId="77777777" w:rsidR="00E10281" w:rsidRDefault="008D6705">
          <w:pPr>
            <w:spacing w:line="200" w:lineRule="auto"/>
          </w:pPr>
          <w:sdt>
            <w:sdtPr>
              <w:tag w:val="goog_rdk_420"/>
              <w:id w:val="-1658609031"/>
            </w:sdtPr>
            <w:sdtEndPr/>
            <w:sdtContent>
              <w:r w:rsidR="00F43FB6">
                <w:rPr>
                  <w:b/>
                  <w:sz w:val="24"/>
                  <w:szCs w:val="24"/>
                </w:rPr>
                <w:t>Fields</w:t>
              </w:r>
              <w:r w:rsidR="00F43FB6">
                <w:t xml:space="preserve"> – </w:t>
              </w:r>
            </w:sdtContent>
          </w:sdt>
        </w:p>
      </w:sdtContent>
    </w:sdt>
    <w:sdt>
      <w:sdtPr>
        <w:tag w:val="goog_rdk_423"/>
        <w:id w:val="382912121"/>
      </w:sdtPr>
      <w:sdtEndPr/>
      <w:sdtContent>
        <w:p w14:paraId="219FE525" w14:textId="77777777" w:rsidR="00E10281" w:rsidRDefault="008D6705">
          <w:pPr>
            <w:spacing w:line="200" w:lineRule="auto"/>
          </w:pPr>
          <w:sdt>
            <w:sdtPr>
              <w:tag w:val="goog_rdk_422"/>
              <w:id w:val="1985425557"/>
            </w:sdtPr>
            <w:sdtEndPr/>
            <w:sdtContent/>
          </w:sdt>
        </w:p>
      </w:sdtContent>
    </w:sdt>
    <w:sdt>
      <w:sdtPr>
        <w:tag w:val="goog_rdk_425"/>
        <w:id w:val="-983227277"/>
      </w:sdtPr>
      <w:sdtEndPr/>
      <w:sdtContent>
        <w:p w14:paraId="0E268C3E" w14:textId="77777777" w:rsidR="00E10281" w:rsidRDefault="008D6705">
          <w:pPr>
            <w:spacing w:line="200" w:lineRule="auto"/>
          </w:pPr>
          <w:sdt>
            <w:sdtPr>
              <w:tag w:val="goog_rdk_424"/>
              <w:id w:val="2135834692"/>
            </w:sdtPr>
            <w:sdtEndPr/>
            <w:sdtContent>
              <w:proofErr w:type="spellStart"/>
              <w:r w:rsidR="00F43FB6">
                <w:t>VitalSignResultID</w:t>
              </w:r>
              <w:proofErr w:type="spellEnd"/>
            </w:sdtContent>
          </w:sdt>
        </w:p>
      </w:sdtContent>
    </w:sdt>
    <w:sdt>
      <w:sdtPr>
        <w:tag w:val="goog_rdk_427"/>
        <w:id w:val="1369257873"/>
      </w:sdtPr>
      <w:sdtEndPr/>
      <w:sdtContent>
        <w:p w14:paraId="77DEEB28" w14:textId="77777777" w:rsidR="00E10281" w:rsidRDefault="008D6705">
          <w:pPr>
            <w:spacing w:line="200" w:lineRule="auto"/>
          </w:pPr>
          <w:sdt>
            <w:sdtPr>
              <w:tag w:val="goog_rdk_426"/>
              <w:id w:val="-1844615207"/>
            </w:sdtPr>
            <w:sdtEndPr/>
            <w:sdtContent/>
          </w:sdt>
        </w:p>
      </w:sdtContent>
    </w:sdt>
    <w:sdt>
      <w:sdtPr>
        <w:tag w:val="goog_rdk_429"/>
        <w:id w:val="1659567777"/>
      </w:sdtPr>
      <w:sdtEndPr/>
      <w:sdtContent>
        <w:p w14:paraId="3DF0460F" w14:textId="77777777" w:rsidR="00E10281" w:rsidRDefault="008D6705">
          <w:pPr>
            <w:spacing w:line="200" w:lineRule="auto"/>
          </w:pPr>
          <w:sdt>
            <w:sdtPr>
              <w:tag w:val="goog_rdk_428"/>
              <w:id w:val="9494585"/>
            </w:sdtPr>
            <w:sdtEndPr/>
            <w:sdtContent>
              <w:proofErr w:type="spellStart"/>
              <w:r w:rsidR="00F43FB6">
                <w:t>VitalSignResultType</w:t>
              </w:r>
              <w:proofErr w:type="spellEnd"/>
            </w:sdtContent>
          </w:sdt>
        </w:p>
      </w:sdtContent>
    </w:sdt>
    <w:sdt>
      <w:sdtPr>
        <w:tag w:val="goog_rdk_431"/>
        <w:id w:val="1104309804"/>
      </w:sdtPr>
      <w:sdtEndPr/>
      <w:sdtContent>
        <w:p w14:paraId="45BC6FE9" w14:textId="77777777" w:rsidR="00E10281" w:rsidRDefault="008D6705">
          <w:pPr>
            <w:spacing w:line="200" w:lineRule="auto"/>
          </w:pPr>
          <w:sdt>
            <w:sdtPr>
              <w:tag w:val="goog_rdk_430"/>
              <w:id w:val="-386031791"/>
            </w:sdtPr>
            <w:sdtEndPr/>
            <w:sdtContent/>
          </w:sdt>
        </w:p>
      </w:sdtContent>
    </w:sdt>
    <w:sdt>
      <w:sdtPr>
        <w:tag w:val="goog_rdk_433"/>
        <w:id w:val="665901494"/>
      </w:sdtPr>
      <w:sdtEndPr/>
      <w:sdtContent>
        <w:p w14:paraId="691E1BE7" w14:textId="77777777" w:rsidR="00E10281" w:rsidRDefault="008D6705">
          <w:pPr>
            <w:spacing w:line="200" w:lineRule="auto"/>
          </w:pPr>
          <w:sdt>
            <w:sdtPr>
              <w:tag w:val="goog_rdk_432"/>
              <w:id w:val="-629632520"/>
            </w:sdtPr>
            <w:sdtEndPr/>
            <w:sdtContent>
              <w:proofErr w:type="spellStart"/>
              <w:r w:rsidR="00F43FB6">
                <w:t>VitalSignResultValue</w:t>
              </w:r>
              <w:proofErr w:type="spellEnd"/>
            </w:sdtContent>
          </w:sdt>
        </w:p>
      </w:sdtContent>
    </w:sdt>
    <w:sdt>
      <w:sdtPr>
        <w:tag w:val="goog_rdk_435"/>
        <w:id w:val="247166726"/>
      </w:sdtPr>
      <w:sdtEndPr/>
      <w:sdtContent>
        <w:p w14:paraId="43215A17" w14:textId="77777777" w:rsidR="00E10281" w:rsidRDefault="008D6705">
          <w:pPr>
            <w:spacing w:line="200" w:lineRule="auto"/>
          </w:pPr>
          <w:sdt>
            <w:sdtPr>
              <w:tag w:val="goog_rdk_434"/>
              <w:id w:val="-139261372"/>
            </w:sdtPr>
            <w:sdtEndPr/>
            <w:sdtContent/>
          </w:sdt>
        </w:p>
      </w:sdtContent>
    </w:sdt>
    <w:sdt>
      <w:sdtPr>
        <w:tag w:val="goog_rdk_437"/>
        <w:id w:val="-209884061"/>
      </w:sdtPr>
      <w:sdtEndPr/>
      <w:sdtContent>
        <w:p w14:paraId="7189F0C8" w14:textId="77777777" w:rsidR="00E10281" w:rsidRDefault="008D6705">
          <w:pPr>
            <w:spacing w:line="200" w:lineRule="auto"/>
          </w:pPr>
          <w:sdt>
            <w:sdtPr>
              <w:tag w:val="goog_rdk_436"/>
              <w:id w:val="-2041199654"/>
            </w:sdtPr>
            <w:sdtEndPr/>
            <w:sdtContent>
              <w:proofErr w:type="spellStart"/>
              <w:r w:rsidR="00F43FB6">
                <w:t>VitalSignResultUnit</w:t>
              </w:r>
              <w:proofErr w:type="spellEnd"/>
            </w:sdtContent>
          </w:sdt>
        </w:p>
      </w:sdtContent>
    </w:sdt>
    <w:sdt>
      <w:sdtPr>
        <w:tag w:val="goog_rdk_439"/>
        <w:id w:val="1024601027"/>
      </w:sdtPr>
      <w:sdtEndPr/>
      <w:sdtContent>
        <w:p w14:paraId="53E70CFC" w14:textId="77777777" w:rsidR="00E10281" w:rsidRDefault="008D6705">
          <w:pPr>
            <w:spacing w:line="200" w:lineRule="auto"/>
          </w:pPr>
          <w:sdt>
            <w:sdtPr>
              <w:tag w:val="goog_rdk_438"/>
              <w:id w:val="1778514572"/>
            </w:sdtPr>
            <w:sdtEndPr/>
            <w:sdtContent/>
          </w:sdt>
        </w:p>
      </w:sdtContent>
    </w:sdt>
    <w:sdt>
      <w:sdtPr>
        <w:tag w:val="goog_rdk_441"/>
        <w:id w:val="-1691209674"/>
      </w:sdtPr>
      <w:sdtEndPr/>
      <w:sdtContent>
        <w:p w14:paraId="61EA01C7" w14:textId="77777777" w:rsidR="00E10281" w:rsidRDefault="008D6705">
          <w:pPr>
            <w:spacing w:line="200" w:lineRule="auto"/>
          </w:pPr>
          <w:sdt>
            <w:sdtPr>
              <w:tag w:val="goog_rdk_440"/>
              <w:id w:val="648866926"/>
            </w:sdtPr>
            <w:sdtEndPr/>
            <w:sdtContent>
              <w:proofErr w:type="spellStart"/>
              <w:r w:rsidR="00F43FB6">
                <w:t>VitalSignResultStatus</w:t>
              </w:r>
              <w:proofErr w:type="spellEnd"/>
            </w:sdtContent>
          </w:sdt>
        </w:p>
      </w:sdtContent>
    </w:sdt>
    <w:sdt>
      <w:sdtPr>
        <w:tag w:val="goog_rdk_443"/>
        <w:id w:val="164291233"/>
      </w:sdtPr>
      <w:sdtEndPr/>
      <w:sdtContent>
        <w:p w14:paraId="69530E26" w14:textId="77777777" w:rsidR="00E10281" w:rsidRDefault="008D6705">
          <w:pPr>
            <w:spacing w:line="200" w:lineRule="auto"/>
          </w:pPr>
          <w:sdt>
            <w:sdtPr>
              <w:tag w:val="goog_rdk_442"/>
              <w:id w:val="-915854118"/>
            </w:sdtPr>
            <w:sdtEndPr/>
            <w:sdtContent/>
          </w:sdt>
        </w:p>
      </w:sdtContent>
    </w:sdt>
    <w:sdt>
      <w:sdtPr>
        <w:tag w:val="goog_rdk_445"/>
        <w:id w:val="1368955430"/>
      </w:sdtPr>
      <w:sdtEndPr/>
      <w:sdtContent>
        <w:p w14:paraId="3252C65C" w14:textId="77777777" w:rsidR="00E10281" w:rsidRDefault="008D6705">
          <w:pPr>
            <w:spacing w:line="200" w:lineRule="auto"/>
          </w:pPr>
          <w:sdt>
            <w:sdtPr>
              <w:tag w:val="goog_rdk_444"/>
              <w:id w:val="-1535418921"/>
            </w:sdtPr>
            <w:sdtEndPr/>
            <w:sdtContent>
              <w:proofErr w:type="spellStart"/>
              <w:r w:rsidR="00F43FB6">
                <w:t>VitalSignResultDate</w:t>
              </w:r>
              <w:proofErr w:type="spellEnd"/>
            </w:sdtContent>
          </w:sdt>
        </w:p>
      </w:sdtContent>
    </w:sdt>
    <w:sdt>
      <w:sdtPr>
        <w:tag w:val="goog_rdk_447"/>
        <w:id w:val="-602417136"/>
      </w:sdtPr>
      <w:sdtEndPr/>
      <w:sdtContent>
        <w:p w14:paraId="2C90893F" w14:textId="77777777" w:rsidR="00E10281" w:rsidRDefault="008D6705">
          <w:pPr>
            <w:spacing w:line="200" w:lineRule="auto"/>
          </w:pPr>
          <w:sdt>
            <w:sdtPr>
              <w:tag w:val="goog_rdk_446"/>
              <w:id w:val="149570359"/>
            </w:sdtPr>
            <w:sdtEndPr/>
            <w:sdtContent/>
          </w:sdt>
        </w:p>
      </w:sdtContent>
    </w:sdt>
    <w:sdt>
      <w:sdtPr>
        <w:tag w:val="goog_rdk_449"/>
        <w:id w:val="-1959336698"/>
      </w:sdtPr>
      <w:sdtEndPr/>
      <w:sdtContent>
        <w:p w14:paraId="3FEDF6DA" w14:textId="77777777" w:rsidR="00E10281" w:rsidRDefault="008D6705">
          <w:pPr>
            <w:spacing w:line="200" w:lineRule="auto"/>
          </w:pPr>
          <w:sdt>
            <w:sdtPr>
              <w:tag w:val="goog_rdk_448"/>
              <w:id w:val="1267574404"/>
            </w:sdtPr>
            <w:sdtEndPr/>
            <w:sdtContent>
              <w:proofErr w:type="spellStart"/>
              <w:r w:rsidR="00F43FB6">
                <w:t>VitalSignResultTime</w:t>
              </w:r>
              <w:proofErr w:type="spellEnd"/>
            </w:sdtContent>
          </w:sdt>
        </w:p>
      </w:sdtContent>
    </w:sdt>
    <w:sdt>
      <w:sdtPr>
        <w:tag w:val="goog_rdk_451"/>
        <w:id w:val="1256096525"/>
      </w:sdtPr>
      <w:sdtEndPr/>
      <w:sdtContent>
        <w:p w14:paraId="2723CF2E" w14:textId="77777777" w:rsidR="00E10281" w:rsidRDefault="008D6705">
          <w:pPr>
            <w:spacing w:line="200" w:lineRule="auto"/>
          </w:pPr>
          <w:sdt>
            <w:sdtPr>
              <w:tag w:val="goog_rdk_450"/>
              <w:id w:val="1933625619"/>
            </w:sdtPr>
            <w:sdtEndPr/>
            <w:sdtContent/>
          </w:sdt>
        </w:p>
      </w:sdtContent>
    </w:sdt>
    <w:sdt>
      <w:sdtPr>
        <w:tag w:val="goog_rdk_453"/>
        <w:id w:val="1309213503"/>
      </w:sdtPr>
      <w:sdtEndPr/>
      <w:sdtContent>
        <w:p w14:paraId="23CFE437" w14:textId="77777777" w:rsidR="00E10281" w:rsidRDefault="008D6705">
          <w:pPr>
            <w:spacing w:line="200" w:lineRule="auto"/>
          </w:pPr>
          <w:sdt>
            <w:sdtPr>
              <w:tag w:val="goog_rdk_452"/>
              <w:id w:val="-337768981"/>
            </w:sdtPr>
            <w:sdtEndPr/>
            <w:sdtContent>
              <w:proofErr w:type="spellStart"/>
              <w:r w:rsidR="00F43FB6">
                <w:t>VitalSignResultInterpretation</w:t>
              </w:r>
              <w:proofErr w:type="spellEnd"/>
            </w:sdtContent>
          </w:sdt>
        </w:p>
      </w:sdtContent>
    </w:sdt>
    <w:sdt>
      <w:sdtPr>
        <w:tag w:val="goog_rdk_455"/>
        <w:id w:val="-1707636078"/>
      </w:sdtPr>
      <w:sdtEndPr/>
      <w:sdtContent>
        <w:p w14:paraId="7972D6E9" w14:textId="77777777" w:rsidR="00E10281" w:rsidRDefault="008D6705">
          <w:pPr>
            <w:spacing w:line="200" w:lineRule="auto"/>
          </w:pPr>
          <w:sdt>
            <w:sdtPr>
              <w:tag w:val="goog_rdk_454"/>
              <w:id w:val="-463278861"/>
            </w:sdtPr>
            <w:sdtEndPr/>
            <w:sdtContent/>
          </w:sdt>
        </w:p>
      </w:sdtContent>
    </w:sdt>
    <w:sdt>
      <w:sdtPr>
        <w:tag w:val="goog_rdk_457"/>
        <w:id w:val="268056190"/>
      </w:sdtPr>
      <w:sdtEndPr/>
      <w:sdtContent>
        <w:p w14:paraId="45ABAD0B" w14:textId="77777777" w:rsidR="00E10281" w:rsidRDefault="008D6705">
          <w:pPr>
            <w:spacing w:line="200" w:lineRule="auto"/>
          </w:pPr>
          <w:sdt>
            <w:sdtPr>
              <w:tag w:val="goog_rdk_456"/>
              <w:id w:val="1331110122"/>
            </w:sdtPr>
            <w:sdtEndPr/>
            <w:sdtContent>
              <w:proofErr w:type="spellStart"/>
              <w:r w:rsidR="00F43FB6">
                <w:t>VitalSignResultRefRangeLowerLimit</w:t>
              </w:r>
              <w:proofErr w:type="spellEnd"/>
            </w:sdtContent>
          </w:sdt>
        </w:p>
      </w:sdtContent>
    </w:sdt>
    <w:sdt>
      <w:sdtPr>
        <w:tag w:val="goog_rdk_459"/>
        <w:id w:val="-721281547"/>
      </w:sdtPr>
      <w:sdtEndPr/>
      <w:sdtContent>
        <w:p w14:paraId="661A5756" w14:textId="77777777" w:rsidR="00E10281" w:rsidRDefault="008D6705">
          <w:pPr>
            <w:spacing w:line="200" w:lineRule="auto"/>
          </w:pPr>
          <w:sdt>
            <w:sdtPr>
              <w:tag w:val="goog_rdk_458"/>
              <w:id w:val="-537510393"/>
            </w:sdtPr>
            <w:sdtEndPr/>
            <w:sdtContent/>
          </w:sdt>
        </w:p>
      </w:sdtContent>
    </w:sdt>
    <w:sdt>
      <w:sdtPr>
        <w:tag w:val="goog_rdk_461"/>
        <w:id w:val="-1011060745"/>
      </w:sdtPr>
      <w:sdtEndPr/>
      <w:sdtContent>
        <w:p w14:paraId="1B955E01" w14:textId="77777777" w:rsidR="00E10281" w:rsidRDefault="008D6705">
          <w:pPr>
            <w:spacing w:line="200" w:lineRule="auto"/>
          </w:pPr>
          <w:sdt>
            <w:sdtPr>
              <w:tag w:val="goog_rdk_460"/>
              <w:id w:val="-1776004444"/>
            </w:sdtPr>
            <w:sdtEndPr/>
            <w:sdtContent>
              <w:proofErr w:type="spellStart"/>
              <w:r w:rsidR="00F43FB6">
                <w:t>VitalSignResultRefRangeUpperLimit</w:t>
              </w:r>
              <w:proofErr w:type="spellEnd"/>
            </w:sdtContent>
          </w:sdt>
        </w:p>
      </w:sdtContent>
    </w:sdt>
    <w:sdt>
      <w:sdtPr>
        <w:tag w:val="goog_rdk_463"/>
        <w:id w:val="-702936977"/>
      </w:sdtPr>
      <w:sdtEndPr/>
      <w:sdtContent>
        <w:p w14:paraId="4C440515" w14:textId="77777777" w:rsidR="00E10281" w:rsidRDefault="008D6705">
          <w:pPr>
            <w:spacing w:line="200" w:lineRule="auto"/>
          </w:pPr>
          <w:sdt>
            <w:sdtPr>
              <w:tag w:val="goog_rdk_462"/>
              <w:id w:val="-1561317462"/>
            </w:sdtPr>
            <w:sdtEndPr/>
            <w:sdtContent/>
          </w:sdt>
        </w:p>
      </w:sdtContent>
    </w:sdt>
    <w:sdt>
      <w:sdtPr>
        <w:tag w:val="goog_rdk_465"/>
        <w:id w:val="398178539"/>
      </w:sdtPr>
      <w:sdtEndPr/>
      <w:sdtContent>
        <w:p w14:paraId="6883E3B9" w14:textId="77777777" w:rsidR="00E10281" w:rsidRDefault="008D6705">
          <w:pPr>
            <w:spacing w:line="200" w:lineRule="auto"/>
          </w:pPr>
          <w:sdt>
            <w:sdtPr>
              <w:tag w:val="goog_rdk_464"/>
              <w:id w:val="-511065492"/>
            </w:sdtPr>
            <w:sdtEndPr/>
            <w:sdtContent>
              <w:proofErr w:type="spellStart"/>
              <w:r w:rsidR="00F43FB6">
                <w:t>ProviderPatientID</w:t>
              </w:r>
              <w:proofErr w:type="spellEnd"/>
            </w:sdtContent>
          </w:sdt>
        </w:p>
      </w:sdtContent>
    </w:sdt>
    <w:sdt>
      <w:sdtPr>
        <w:tag w:val="goog_rdk_467"/>
        <w:id w:val="1387689312"/>
      </w:sdtPr>
      <w:sdtEndPr/>
      <w:sdtContent>
        <w:p w14:paraId="26C41C08" w14:textId="77777777" w:rsidR="00E10281" w:rsidRDefault="008D6705">
          <w:pPr>
            <w:spacing w:line="200" w:lineRule="auto"/>
          </w:pPr>
          <w:sdt>
            <w:sdtPr>
              <w:tag w:val="goog_rdk_466"/>
              <w:id w:val="2135354683"/>
            </w:sdtPr>
            <w:sdtEndPr/>
            <w:sdtContent/>
          </w:sdt>
        </w:p>
      </w:sdtContent>
    </w:sdt>
    <w:sdt>
      <w:sdtPr>
        <w:tag w:val="goog_rdk_469"/>
        <w:id w:val="1192030881"/>
      </w:sdtPr>
      <w:sdtEndPr/>
      <w:sdtContent>
        <w:p w14:paraId="4C7420FE" w14:textId="77777777" w:rsidR="00E10281" w:rsidRDefault="008D6705">
          <w:pPr>
            <w:spacing w:line="200" w:lineRule="auto"/>
          </w:pPr>
          <w:sdt>
            <w:sdtPr>
              <w:tag w:val="goog_rdk_468"/>
              <w:id w:val="965927609"/>
            </w:sdtPr>
            <w:sdtEndPr/>
            <w:sdtContent>
              <w:proofErr w:type="spellStart"/>
              <w:r w:rsidR="00F43FB6">
                <w:t>EncounterID</w:t>
              </w:r>
              <w:proofErr w:type="spellEnd"/>
            </w:sdtContent>
          </w:sdt>
        </w:p>
      </w:sdtContent>
    </w:sdt>
    <w:sdt>
      <w:sdtPr>
        <w:tag w:val="goog_rdk_471"/>
        <w:id w:val="50119500"/>
      </w:sdtPr>
      <w:sdtEndPr/>
      <w:sdtContent>
        <w:p w14:paraId="1E22920F" w14:textId="77777777" w:rsidR="00E10281" w:rsidRDefault="008D6705">
          <w:pPr>
            <w:spacing w:line="200" w:lineRule="auto"/>
          </w:pPr>
          <w:sdt>
            <w:sdtPr>
              <w:tag w:val="goog_rdk_470"/>
              <w:id w:val="-1958022378"/>
            </w:sdtPr>
            <w:sdtEndPr/>
            <w:sdtContent/>
          </w:sdt>
        </w:p>
      </w:sdtContent>
    </w:sdt>
    <w:sdt>
      <w:sdtPr>
        <w:tag w:val="goog_rdk_473"/>
        <w:id w:val="359318127"/>
      </w:sdtPr>
      <w:sdtEndPr/>
      <w:sdtContent>
        <w:p w14:paraId="2F49FE80" w14:textId="77777777" w:rsidR="00E10281" w:rsidRDefault="008D6705">
          <w:pPr>
            <w:spacing w:line="200" w:lineRule="auto"/>
          </w:pPr>
          <w:sdt>
            <w:sdtPr>
              <w:tag w:val="goog_rdk_472"/>
              <w:id w:val="-1424407405"/>
            </w:sdtPr>
            <w:sdtEndPr/>
            <w:sdtContent>
              <w:proofErr w:type="spellStart"/>
              <w:r w:rsidR="00F43FB6">
                <w:t>UniqueFacilityIdentificationNumber</w:t>
              </w:r>
              <w:proofErr w:type="spellEnd"/>
            </w:sdtContent>
          </w:sdt>
        </w:p>
      </w:sdtContent>
    </w:sdt>
    <w:sdt>
      <w:sdtPr>
        <w:tag w:val="goog_rdk_475"/>
        <w:id w:val="1342661184"/>
      </w:sdtPr>
      <w:sdtEndPr/>
      <w:sdtContent>
        <w:p w14:paraId="44B53F0E" w14:textId="77777777" w:rsidR="00E10281" w:rsidRDefault="008D6705">
          <w:pPr>
            <w:spacing w:line="200" w:lineRule="auto"/>
          </w:pPr>
          <w:sdt>
            <w:sdtPr>
              <w:tag w:val="goog_rdk_474"/>
              <w:id w:val="-2105256370"/>
            </w:sdtPr>
            <w:sdtEndPr/>
            <w:sdtContent/>
          </w:sdt>
        </w:p>
      </w:sdtContent>
    </w:sdt>
    <w:sdt>
      <w:sdtPr>
        <w:tag w:val="goog_rdk_477"/>
        <w:id w:val="1998612304"/>
      </w:sdtPr>
      <w:sdtEndPr/>
      <w:sdtContent>
        <w:p w14:paraId="7840CBA8" w14:textId="77777777" w:rsidR="00E10281" w:rsidRDefault="008D6705">
          <w:pPr>
            <w:spacing w:line="200" w:lineRule="auto"/>
          </w:pPr>
          <w:sdt>
            <w:sdtPr>
              <w:tag w:val="goog_rdk_476"/>
              <w:id w:val="2147073376"/>
            </w:sdtPr>
            <w:sdtEndPr/>
            <w:sdtContent>
              <w:r w:rsidR="00F43FB6">
                <w:t xml:space="preserve">List of </w:t>
              </w:r>
              <w:proofErr w:type="spellStart"/>
              <w:r w:rsidR="00F43FB6">
                <w:t>PatientClinicalDocument</w:t>
              </w:r>
              <w:proofErr w:type="spellEnd"/>
              <w:r w:rsidR="00F43FB6">
                <w:t xml:space="preserve"> </w:t>
              </w:r>
              <w:proofErr w:type="spellStart"/>
              <w:r w:rsidR="00F43FB6">
                <w:t>ValueObject</w:t>
              </w:r>
              <w:proofErr w:type="spellEnd"/>
            </w:sdtContent>
          </w:sdt>
        </w:p>
      </w:sdtContent>
    </w:sdt>
    <w:sdt>
      <w:sdtPr>
        <w:tag w:val="goog_rdk_479"/>
        <w:id w:val="843747445"/>
      </w:sdtPr>
      <w:sdtEndPr/>
      <w:sdtContent>
        <w:p w14:paraId="68D1E87C" w14:textId="77777777" w:rsidR="00E10281" w:rsidRDefault="008D6705">
          <w:pPr>
            <w:spacing w:line="200" w:lineRule="auto"/>
          </w:pPr>
          <w:sdt>
            <w:sdtPr>
              <w:tag w:val="goog_rdk_478"/>
              <w:id w:val="-1051063079"/>
            </w:sdtPr>
            <w:sdtEndPr/>
            <w:sdtContent/>
          </w:sdt>
        </w:p>
      </w:sdtContent>
    </w:sdt>
    <w:sdt>
      <w:sdtPr>
        <w:tag w:val="goog_rdk_481"/>
        <w:id w:val="1336575959"/>
      </w:sdtPr>
      <w:sdtEndPr/>
      <w:sdtContent>
        <w:p w14:paraId="57D0D202" w14:textId="77777777" w:rsidR="00E10281" w:rsidRDefault="008D6705">
          <w:pPr>
            <w:ind w:left="720"/>
          </w:pPr>
          <w:sdt>
            <w:sdtPr>
              <w:tag w:val="goog_rdk_480"/>
              <w:id w:val="1168208514"/>
            </w:sdtPr>
            <w:sdtEndPr/>
            <w:sdtContent/>
          </w:sdt>
        </w:p>
      </w:sdtContent>
    </w:sdt>
    <w:sdt>
      <w:sdtPr>
        <w:tag w:val="goog_rdk_483"/>
        <w:id w:val="-474303199"/>
      </w:sdtPr>
      <w:sdtEndPr/>
      <w:sdtContent>
        <w:p w14:paraId="01158553" w14:textId="77777777" w:rsidR="00E10281" w:rsidRDefault="008D6705">
          <w:pPr>
            <w:spacing w:line="200" w:lineRule="auto"/>
          </w:pPr>
          <w:sdt>
            <w:sdtPr>
              <w:tag w:val="goog_rdk_482"/>
              <w:id w:val="-1504202228"/>
            </w:sdtPr>
            <w:sdtEndPr/>
            <w:sdtContent/>
          </w:sdt>
        </w:p>
      </w:sdtContent>
    </w:sdt>
    <w:sdt>
      <w:sdtPr>
        <w:tag w:val="goog_rdk_485"/>
        <w:id w:val="1634217382"/>
      </w:sdtPr>
      <w:sdtEndPr/>
      <w:sdtContent>
        <w:p w14:paraId="31A87887" w14:textId="77777777" w:rsidR="00E10281" w:rsidRDefault="008D6705">
          <w:pPr>
            <w:spacing w:line="200" w:lineRule="auto"/>
            <w:rPr>
              <w:b/>
              <w:sz w:val="24"/>
              <w:szCs w:val="24"/>
            </w:rPr>
          </w:pPr>
          <w:sdt>
            <w:sdtPr>
              <w:tag w:val="goog_rdk_484"/>
              <w:id w:val="596288355"/>
            </w:sdtPr>
            <w:sdtEndPr/>
            <w:sdtContent/>
          </w:sdt>
        </w:p>
      </w:sdtContent>
    </w:sdt>
    <w:sdt>
      <w:sdtPr>
        <w:tag w:val="goog_rdk_487"/>
        <w:id w:val="-774784954"/>
      </w:sdtPr>
      <w:sdtEndPr/>
      <w:sdtContent>
        <w:p w14:paraId="27248F70" w14:textId="77777777" w:rsidR="00E10281" w:rsidRDefault="008D6705">
          <w:pPr>
            <w:spacing w:line="200" w:lineRule="auto"/>
            <w:rPr>
              <w:b/>
              <w:sz w:val="24"/>
              <w:szCs w:val="24"/>
            </w:rPr>
          </w:pPr>
          <w:sdt>
            <w:sdtPr>
              <w:tag w:val="goog_rdk_486"/>
              <w:id w:val="2040241404"/>
            </w:sdtPr>
            <w:sdtEndPr/>
            <w:sdtContent/>
          </w:sdt>
        </w:p>
      </w:sdtContent>
    </w:sdt>
    <w:sdt>
      <w:sdtPr>
        <w:tag w:val="goog_rdk_489"/>
        <w:id w:val="420307035"/>
      </w:sdtPr>
      <w:sdtEndPr/>
      <w:sdtContent>
        <w:p w14:paraId="409F8A1A" w14:textId="77777777" w:rsidR="00E10281" w:rsidRDefault="008D6705">
          <w:pPr>
            <w:spacing w:line="200" w:lineRule="auto"/>
            <w:rPr>
              <w:b/>
              <w:sz w:val="24"/>
              <w:szCs w:val="24"/>
            </w:rPr>
          </w:pPr>
          <w:sdt>
            <w:sdtPr>
              <w:tag w:val="goog_rdk_488"/>
              <w:id w:val="-1393414622"/>
            </w:sdtPr>
            <w:sdtEndPr/>
            <w:sdtContent/>
          </w:sdt>
        </w:p>
      </w:sdtContent>
    </w:sdt>
    <w:sdt>
      <w:sdtPr>
        <w:tag w:val="goog_rdk_491"/>
        <w:id w:val="-810640395"/>
      </w:sdtPr>
      <w:sdtEndPr/>
      <w:sdtContent>
        <w:p w14:paraId="4381D170" w14:textId="77777777" w:rsidR="00E10281" w:rsidRDefault="008D6705">
          <w:pPr>
            <w:spacing w:line="200" w:lineRule="auto"/>
            <w:rPr>
              <w:b/>
              <w:sz w:val="24"/>
              <w:szCs w:val="24"/>
            </w:rPr>
          </w:pPr>
          <w:sdt>
            <w:sdtPr>
              <w:tag w:val="goog_rdk_490"/>
              <w:id w:val="-545756045"/>
            </w:sdtPr>
            <w:sdtEndPr/>
            <w:sdtContent/>
          </w:sdt>
        </w:p>
      </w:sdtContent>
    </w:sdt>
    <w:sdt>
      <w:sdtPr>
        <w:tag w:val="goog_rdk_493"/>
        <w:id w:val="25753711"/>
      </w:sdtPr>
      <w:sdtEndPr/>
      <w:sdtContent>
        <w:p w14:paraId="664C8A81" w14:textId="77777777" w:rsidR="00E10281" w:rsidRDefault="008D6705">
          <w:pPr>
            <w:spacing w:line="200" w:lineRule="auto"/>
            <w:rPr>
              <w:b/>
              <w:sz w:val="24"/>
              <w:szCs w:val="24"/>
            </w:rPr>
          </w:pPr>
          <w:sdt>
            <w:sdtPr>
              <w:tag w:val="goog_rdk_492"/>
              <w:id w:val="1500391519"/>
            </w:sdtPr>
            <w:sdtEndPr/>
            <w:sdtContent/>
          </w:sdt>
        </w:p>
      </w:sdtContent>
    </w:sdt>
    <w:sdt>
      <w:sdtPr>
        <w:tag w:val="goog_rdk_495"/>
        <w:id w:val="-1255432529"/>
      </w:sdtPr>
      <w:sdtEndPr/>
      <w:sdtContent>
        <w:p w14:paraId="216A6862" w14:textId="77777777" w:rsidR="00E10281" w:rsidRDefault="008D6705">
          <w:pPr>
            <w:spacing w:line="200" w:lineRule="auto"/>
            <w:rPr>
              <w:b/>
              <w:sz w:val="24"/>
              <w:szCs w:val="24"/>
            </w:rPr>
          </w:pPr>
          <w:sdt>
            <w:sdtPr>
              <w:tag w:val="goog_rdk_494"/>
              <w:id w:val="582649395"/>
            </w:sdtPr>
            <w:sdtEndPr/>
            <w:sdtContent>
              <w:r w:rsidR="00F43FB6">
                <w:rPr>
                  <w:b/>
                  <w:sz w:val="24"/>
                  <w:szCs w:val="24"/>
                </w:rPr>
                <w:t>Entity</w:t>
              </w:r>
            </w:sdtContent>
          </w:sdt>
        </w:p>
      </w:sdtContent>
    </w:sdt>
    <w:sdt>
      <w:sdtPr>
        <w:tag w:val="goog_rdk_497"/>
        <w:id w:val="-1594227409"/>
      </w:sdtPr>
      <w:sdtEndPr/>
      <w:sdtContent>
        <w:p w14:paraId="0A333233" w14:textId="77777777" w:rsidR="00E10281" w:rsidRDefault="008D6705">
          <w:pPr>
            <w:spacing w:line="200" w:lineRule="auto"/>
            <w:rPr>
              <w:b/>
              <w:sz w:val="24"/>
              <w:szCs w:val="24"/>
            </w:rPr>
          </w:pPr>
          <w:sdt>
            <w:sdtPr>
              <w:tag w:val="goog_rdk_496"/>
              <w:id w:val="93916774"/>
            </w:sdtPr>
            <w:sdtEndPr/>
            <w:sdtContent/>
          </w:sdt>
        </w:p>
      </w:sdtContent>
    </w:sdt>
    <w:sdt>
      <w:sdtPr>
        <w:tag w:val="goog_rdk_499"/>
        <w:id w:val="-424188552"/>
      </w:sdtPr>
      <w:sdtEndPr/>
      <w:sdtContent>
        <w:p w14:paraId="691983A6" w14:textId="77777777" w:rsidR="00E10281" w:rsidRDefault="008D6705">
          <w:pPr>
            <w:spacing w:line="200" w:lineRule="auto"/>
            <w:rPr>
              <w:b/>
              <w:sz w:val="24"/>
              <w:szCs w:val="24"/>
            </w:rPr>
          </w:pPr>
          <w:sdt>
            <w:sdtPr>
              <w:tag w:val="goog_rdk_498"/>
              <w:id w:val="473796996"/>
            </w:sdtPr>
            <w:sdtEndPr/>
            <w:sdtContent/>
          </w:sdt>
        </w:p>
      </w:sdtContent>
    </w:sdt>
    <w:sdt>
      <w:sdtPr>
        <w:tag w:val="goog_rdk_501"/>
        <w:id w:val="1540083075"/>
      </w:sdtPr>
      <w:sdtEndPr/>
      <w:sdtContent>
        <w:p w14:paraId="12DC6F31" w14:textId="77777777" w:rsidR="00E10281" w:rsidRDefault="008D6705">
          <w:pPr>
            <w:spacing w:line="200" w:lineRule="auto"/>
          </w:pPr>
          <w:sdt>
            <w:sdtPr>
              <w:tag w:val="goog_rdk_500"/>
              <w:id w:val="-189303996"/>
            </w:sdtPr>
            <w:sdtEndPr/>
            <w:sdtContent>
              <w:r w:rsidR="00F43FB6">
                <w:t xml:space="preserve">Entity - </w:t>
              </w:r>
              <w:proofErr w:type="spellStart"/>
              <w:r w:rsidR="00F43FB6">
                <w:t>PhysicalExamination</w:t>
              </w:r>
              <w:proofErr w:type="spellEnd"/>
              <w:r w:rsidR="00F43FB6">
                <w:t xml:space="preserve">  </w:t>
              </w:r>
            </w:sdtContent>
          </w:sdt>
        </w:p>
      </w:sdtContent>
    </w:sdt>
    <w:sdt>
      <w:sdtPr>
        <w:tag w:val="goog_rdk_503"/>
        <w:id w:val="-1877235465"/>
      </w:sdtPr>
      <w:sdtEndPr/>
      <w:sdtContent>
        <w:p w14:paraId="2DA27641" w14:textId="77777777" w:rsidR="00E10281" w:rsidRDefault="008D6705">
          <w:pPr>
            <w:spacing w:line="200" w:lineRule="auto"/>
          </w:pPr>
          <w:sdt>
            <w:sdtPr>
              <w:tag w:val="goog_rdk_502"/>
              <w:id w:val="-1787191175"/>
            </w:sdtPr>
            <w:sdtEndPr/>
            <w:sdtContent/>
          </w:sdt>
        </w:p>
      </w:sdtContent>
    </w:sdt>
    <w:sdt>
      <w:sdtPr>
        <w:tag w:val="goog_rdk_505"/>
        <w:id w:val="-829213833"/>
      </w:sdtPr>
      <w:sdtEndPr/>
      <w:sdtContent>
        <w:p w14:paraId="4C9F7215" w14:textId="77777777" w:rsidR="00E10281" w:rsidRDefault="008D6705">
          <w:pPr>
            <w:spacing w:line="200" w:lineRule="auto"/>
          </w:pPr>
          <w:sdt>
            <w:sdtPr>
              <w:tag w:val="goog_rdk_504"/>
              <w:id w:val="1723097999"/>
            </w:sdtPr>
            <w:sdtEndPr/>
            <w:sdtContent>
              <w:r w:rsidR="00F43FB6">
                <w:rPr>
                  <w:b/>
                  <w:sz w:val="24"/>
                  <w:szCs w:val="24"/>
                </w:rPr>
                <w:t>Fields</w:t>
              </w:r>
              <w:r w:rsidR="00F43FB6">
                <w:t xml:space="preserve"> – </w:t>
              </w:r>
            </w:sdtContent>
          </w:sdt>
        </w:p>
      </w:sdtContent>
    </w:sdt>
    <w:sdt>
      <w:sdtPr>
        <w:tag w:val="goog_rdk_507"/>
        <w:id w:val="-94021498"/>
      </w:sdtPr>
      <w:sdtEndPr/>
      <w:sdtContent>
        <w:p w14:paraId="1BE85AA2" w14:textId="77777777" w:rsidR="00E10281" w:rsidRDefault="008D6705">
          <w:pPr>
            <w:spacing w:line="200" w:lineRule="auto"/>
          </w:pPr>
          <w:sdt>
            <w:sdtPr>
              <w:tag w:val="goog_rdk_506"/>
              <w:id w:val="-1254589797"/>
            </w:sdtPr>
            <w:sdtEndPr/>
            <w:sdtContent/>
          </w:sdt>
        </w:p>
      </w:sdtContent>
    </w:sdt>
    <w:sdt>
      <w:sdtPr>
        <w:tag w:val="goog_rdk_509"/>
        <w:id w:val="-388117075"/>
      </w:sdtPr>
      <w:sdtEndPr/>
      <w:sdtContent>
        <w:p w14:paraId="3BE9CBDF" w14:textId="77777777" w:rsidR="00E10281" w:rsidRDefault="008D6705">
          <w:pPr>
            <w:spacing w:line="200" w:lineRule="auto"/>
          </w:pPr>
          <w:sdt>
            <w:sdtPr>
              <w:tag w:val="goog_rdk_508"/>
              <w:id w:val="1894779465"/>
            </w:sdtPr>
            <w:sdtEndPr/>
            <w:sdtContent>
              <w:proofErr w:type="spellStart"/>
              <w:r w:rsidR="00F43FB6">
                <w:t>ExaminationType</w:t>
              </w:r>
              <w:proofErr w:type="spellEnd"/>
            </w:sdtContent>
          </w:sdt>
        </w:p>
      </w:sdtContent>
    </w:sdt>
    <w:sdt>
      <w:sdtPr>
        <w:tag w:val="goog_rdk_511"/>
        <w:id w:val="-1117524227"/>
      </w:sdtPr>
      <w:sdtEndPr/>
      <w:sdtContent>
        <w:p w14:paraId="133F0DBF" w14:textId="77777777" w:rsidR="00E10281" w:rsidRDefault="008D6705">
          <w:pPr>
            <w:spacing w:line="200" w:lineRule="auto"/>
          </w:pPr>
          <w:sdt>
            <w:sdtPr>
              <w:tag w:val="goog_rdk_510"/>
              <w:id w:val="-943149247"/>
            </w:sdtPr>
            <w:sdtEndPr/>
            <w:sdtContent/>
          </w:sdt>
        </w:p>
      </w:sdtContent>
    </w:sdt>
    <w:sdt>
      <w:sdtPr>
        <w:tag w:val="goog_rdk_513"/>
        <w:id w:val="-856118889"/>
      </w:sdtPr>
      <w:sdtEndPr/>
      <w:sdtContent>
        <w:p w14:paraId="74FF02CB" w14:textId="77777777" w:rsidR="00E10281" w:rsidRDefault="008D6705">
          <w:pPr>
            <w:spacing w:line="200" w:lineRule="auto"/>
          </w:pPr>
          <w:sdt>
            <w:sdtPr>
              <w:tag w:val="goog_rdk_512"/>
              <w:id w:val="-1077203804"/>
            </w:sdtPr>
            <w:sdtEndPr/>
            <w:sdtContent>
              <w:proofErr w:type="spellStart"/>
              <w:r w:rsidR="00F43FB6">
                <w:t>ExaminationFinding</w:t>
              </w:r>
              <w:proofErr w:type="spellEnd"/>
            </w:sdtContent>
          </w:sdt>
        </w:p>
      </w:sdtContent>
    </w:sdt>
    <w:sdt>
      <w:sdtPr>
        <w:tag w:val="goog_rdk_515"/>
        <w:id w:val="-853886370"/>
      </w:sdtPr>
      <w:sdtEndPr/>
      <w:sdtContent>
        <w:p w14:paraId="761B1E9A" w14:textId="77777777" w:rsidR="00E10281" w:rsidRDefault="008D6705">
          <w:pPr>
            <w:spacing w:line="200" w:lineRule="auto"/>
          </w:pPr>
          <w:sdt>
            <w:sdtPr>
              <w:tag w:val="goog_rdk_514"/>
              <w:id w:val="1473245292"/>
            </w:sdtPr>
            <w:sdtEndPr/>
            <w:sdtContent/>
          </w:sdt>
        </w:p>
      </w:sdtContent>
    </w:sdt>
    <w:sdt>
      <w:sdtPr>
        <w:tag w:val="goog_rdk_517"/>
        <w:id w:val="-1289816369"/>
      </w:sdtPr>
      <w:sdtEndPr/>
      <w:sdtContent>
        <w:p w14:paraId="0971F9B4" w14:textId="77777777" w:rsidR="00E10281" w:rsidRDefault="008D6705">
          <w:pPr>
            <w:spacing w:line="200" w:lineRule="auto"/>
          </w:pPr>
          <w:sdt>
            <w:sdtPr>
              <w:tag w:val="goog_rdk_516"/>
              <w:id w:val="377292510"/>
            </w:sdtPr>
            <w:sdtEndPr/>
            <w:sdtContent>
              <w:proofErr w:type="spellStart"/>
              <w:r w:rsidR="00F43FB6">
                <w:t>ExaminedSystem</w:t>
              </w:r>
              <w:proofErr w:type="spellEnd"/>
            </w:sdtContent>
          </w:sdt>
        </w:p>
      </w:sdtContent>
    </w:sdt>
    <w:sdt>
      <w:sdtPr>
        <w:tag w:val="goog_rdk_519"/>
        <w:id w:val="919985863"/>
      </w:sdtPr>
      <w:sdtEndPr/>
      <w:sdtContent>
        <w:p w14:paraId="74851653" w14:textId="77777777" w:rsidR="00E10281" w:rsidRDefault="008D6705">
          <w:pPr>
            <w:spacing w:line="200" w:lineRule="auto"/>
          </w:pPr>
          <w:sdt>
            <w:sdtPr>
              <w:tag w:val="goog_rdk_518"/>
              <w:id w:val="-733149764"/>
            </w:sdtPr>
            <w:sdtEndPr/>
            <w:sdtContent/>
          </w:sdt>
        </w:p>
      </w:sdtContent>
    </w:sdt>
    <w:sdt>
      <w:sdtPr>
        <w:tag w:val="goog_rdk_521"/>
        <w:id w:val="-1489938864"/>
      </w:sdtPr>
      <w:sdtEndPr/>
      <w:sdtContent>
        <w:p w14:paraId="30B6673D" w14:textId="77777777" w:rsidR="00E10281" w:rsidRDefault="008D6705">
          <w:pPr>
            <w:spacing w:line="200" w:lineRule="auto"/>
          </w:pPr>
          <w:sdt>
            <w:sdtPr>
              <w:tag w:val="goog_rdk_520"/>
              <w:id w:val="-778557054"/>
            </w:sdtPr>
            <w:sdtEndPr/>
            <w:sdtContent>
              <w:r w:rsidR="00F43FB6">
                <w:t xml:space="preserve">List of </w:t>
              </w:r>
              <w:proofErr w:type="spellStart"/>
              <w:r w:rsidR="00F43FB6">
                <w:t>PatientClinicalDocument</w:t>
              </w:r>
              <w:proofErr w:type="spellEnd"/>
              <w:r w:rsidR="00F43FB6">
                <w:t xml:space="preserve"> </w:t>
              </w:r>
              <w:proofErr w:type="spellStart"/>
              <w:r w:rsidR="00F43FB6">
                <w:t>ValueObject</w:t>
              </w:r>
              <w:proofErr w:type="spellEnd"/>
            </w:sdtContent>
          </w:sdt>
        </w:p>
      </w:sdtContent>
    </w:sdt>
    <w:sdt>
      <w:sdtPr>
        <w:tag w:val="goog_rdk_523"/>
        <w:id w:val="-864739556"/>
      </w:sdtPr>
      <w:sdtEndPr/>
      <w:sdtContent>
        <w:p w14:paraId="60A35704" w14:textId="77777777" w:rsidR="00E10281" w:rsidRDefault="008D6705">
          <w:pPr>
            <w:spacing w:line="200" w:lineRule="auto"/>
          </w:pPr>
          <w:sdt>
            <w:sdtPr>
              <w:tag w:val="goog_rdk_522"/>
              <w:id w:val="-1733073732"/>
            </w:sdtPr>
            <w:sdtEndPr/>
            <w:sdtContent/>
          </w:sdt>
        </w:p>
      </w:sdtContent>
    </w:sdt>
    <w:sdt>
      <w:sdtPr>
        <w:tag w:val="goog_rdk_525"/>
        <w:id w:val="2057976030"/>
      </w:sdtPr>
      <w:sdtEndPr/>
      <w:sdtContent>
        <w:p w14:paraId="754E15B5" w14:textId="77777777" w:rsidR="00E10281" w:rsidRDefault="008D6705">
          <w:pPr>
            <w:spacing w:line="200" w:lineRule="auto"/>
          </w:pPr>
          <w:sdt>
            <w:sdtPr>
              <w:tag w:val="goog_rdk_524"/>
              <w:id w:val="-972278976"/>
            </w:sdtPr>
            <w:sdtEndPr/>
            <w:sdtContent>
              <w:proofErr w:type="spellStart"/>
              <w:r w:rsidR="00F43FB6">
                <w:t>UniqueFacilityIdentificationNumber</w:t>
              </w:r>
              <w:proofErr w:type="spellEnd"/>
            </w:sdtContent>
          </w:sdt>
        </w:p>
      </w:sdtContent>
    </w:sdt>
    <w:sdt>
      <w:sdtPr>
        <w:tag w:val="goog_rdk_527"/>
        <w:id w:val="-954782272"/>
      </w:sdtPr>
      <w:sdtEndPr/>
      <w:sdtContent>
        <w:p w14:paraId="4FA3B81D" w14:textId="77777777" w:rsidR="00E10281" w:rsidRDefault="008D6705">
          <w:pPr>
            <w:spacing w:line="200" w:lineRule="auto"/>
          </w:pPr>
          <w:sdt>
            <w:sdtPr>
              <w:tag w:val="goog_rdk_526"/>
              <w:id w:val="-476834688"/>
            </w:sdtPr>
            <w:sdtEndPr/>
            <w:sdtContent/>
          </w:sdt>
        </w:p>
      </w:sdtContent>
    </w:sdt>
    <w:sdt>
      <w:sdtPr>
        <w:tag w:val="goog_rdk_529"/>
        <w:id w:val="86050804"/>
      </w:sdtPr>
      <w:sdtEndPr/>
      <w:sdtContent>
        <w:p w14:paraId="56DB1803" w14:textId="77777777" w:rsidR="00E10281" w:rsidRDefault="008D6705">
          <w:pPr>
            <w:spacing w:line="200" w:lineRule="auto"/>
          </w:pPr>
          <w:sdt>
            <w:sdtPr>
              <w:tag w:val="goog_rdk_528"/>
              <w:id w:val="1558509204"/>
            </w:sdtPr>
            <w:sdtEndPr/>
            <w:sdtContent>
              <w:proofErr w:type="spellStart"/>
              <w:r w:rsidR="00F43FB6">
                <w:t>ProviderPatientID</w:t>
              </w:r>
              <w:proofErr w:type="spellEnd"/>
            </w:sdtContent>
          </w:sdt>
        </w:p>
      </w:sdtContent>
    </w:sdt>
    <w:sdt>
      <w:sdtPr>
        <w:tag w:val="goog_rdk_531"/>
        <w:id w:val="-1164311505"/>
      </w:sdtPr>
      <w:sdtEndPr/>
      <w:sdtContent>
        <w:p w14:paraId="2E34FF03" w14:textId="77777777" w:rsidR="00E10281" w:rsidRDefault="008D6705">
          <w:pPr>
            <w:spacing w:line="200" w:lineRule="auto"/>
          </w:pPr>
          <w:sdt>
            <w:sdtPr>
              <w:tag w:val="goog_rdk_530"/>
              <w:id w:val="1786000681"/>
            </w:sdtPr>
            <w:sdtEndPr/>
            <w:sdtContent/>
          </w:sdt>
        </w:p>
      </w:sdtContent>
    </w:sdt>
    <w:sdt>
      <w:sdtPr>
        <w:tag w:val="goog_rdk_533"/>
        <w:id w:val="-939441046"/>
      </w:sdtPr>
      <w:sdtEndPr/>
      <w:sdtContent>
        <w:p w14:paraId="4227DA5A" w14:textId="77777777" w:rsidR="00E10281" w:rsidRDefault="008D6705">
          <w:pPr>
            <w:spacing w:line="200" w:lineRule="auto"/>
          </w:pPr>
          <w:sdt>
            <w:sdtPr>
              <w:tag w:val="goog_rdk_532"/>
              <w:id w:val="-1177040110"/>
            </w:sdtPr>
            <w:sdtEndPr/>
            <w:sdtContent>
              <w:proofErr w:type="spellStart"/>
              <w:r w:rsidR="00F43FB6">
                <w:t>EncounterID</w:t>
              </w:r>
              <w:proofErr w:type="spellEnd"/>
            </w:sdtContent>
          </w:sdt>
        </w:p>
      </w:sdtContent>
    </w:sdt>
    <w:sdt>
      <w:sdtPr>
        <w:tag w:val="goog_rdk_535"/>
        <w:id w:val="1893847646"/>
      </w:sdtPr>
      <w:sdtEndPr/>
      <w:sdtContent>
        <w:p w14:paraId="0DF07462" w14:textId="77777777" w:rsidR="00E10281" w:rsidRDefault="008D6705">
          <w:pPr>
            <w:spacing w:line="200" w:lineRule="auto"/>
          </w:pPr>
          <w:sdt>
            <w:sdtPr>
              <w:tag w:val="goog_rdk_534"/>
              <w:id w:val="928004421"/>
            </w:sdtPr>
            <w:sdtEndPr/>
            <w:sdtContent/>
          </w:sdt>
        </w:p>
      </w:sdtContent>
    </w:sdt>
    <w:sdt>
      <w:sdtPr>
        <w:tag w:val="goog_rdk_537"/>
        <w:id w:val="195823102"/>
      </w:sdtPr>
      <w:sdtEndPr/>
      <w:sdtContent>
        <w:p w14:paraId="5CAD843B" w14:textId="77777777" w:rsidR="00E10281" w:rsidRDefault="008D6705">
          <w:pPr>
            <w:spacing w:line="200" w:lineRule="auto"/>
          </w:pPr>
          <w:sdt>
            <w:sdtPr>
              <w:tag w:val="goog_rdk_536"/>
              <w:id w:val="-1188288677"/>
            </w:sdtPr>
            <w:sdtEndPr/>
            <w:sdtContent>
              <w:proofErr w:type="spellStart"/>
              <w:r w:rsidR="00F43FB6">
                <w:t>AuthorID</w:t>
              </w:r>
              <w:proofErr w:type="spellEnd"/>
            </w:sdtContent>
          </w:sdt>
        </w:p>
      </w:sdtContent>
    </w:sdt>
    <w:sdt>
      <w:sdtPr>
        <w:tag w:val="goog_rdk_539"/>
        <w:id w:val="-284892839"/>
      </w:sdtPr>
      <w:sdtEndPr/>
      <w:sdtContent>
        <w:p w14:paraId="07B6A0DB" w14:textId="77777777" w:rsidR="00E10281" w:rsidRDefault="008D6705">
          <w:pPr>
            <w:spacing w:line="200" w:lineRule="auto"/>
          </w:pPr>
          <w:sdt>
            <w:sdtPr>
              <w:tag w:val="goog_rdk_538"/>
              <w:id w:val="500633472"/>
            </w:sdtPr>
            <w:sdtEndPr/>
            <w:sdtContent/>
          </w:sdt>
        </w:p>
      </w:sdtContent>
    </w:sdt>
    <w:sdt>
      <w:sdtPr>
        <w:tag w:val="goog_rdk_541"/>
        <w:id w:val="1855458341"/>
      </w:sdtPr>
      <w:sdtEndPr/>
      <w:sdtContent>
        <w:p w14:paraId="0445A7BC" w14:textId="77777777" w:rsidR="00E10281" w:rsidRDefault="008D6705">
          <w:pPr>
            <w:spacing w:line="200" w:lineRule="auto"/>
          </w:pPr>
          <w:sdt>
            <w:sdtPr>
              <w:tag w:val="goog_rdk_540"/>
              <w:id w:val="-2075345955"/>
            </w:sdtPr>
            <w:sdtEndPr/>
            <w:sdtContent>
              <w:proofErr w:type="spellStart"/>
              <w:r w:rsidR="00F43FB6">
                <w:t>AuthorDate</w:t>
              </w:r>
              <w:proofErr w:type="spellEnd"/>
            </w:sdtContent>
          </w:sdt>
        </w:p>
      </w:sdtContent>
    </w:sdt>
    <w:sdt>
      <w:sdtPr>
        <w:tag w:val="goog_rdk_543"/>
        <w:id w:val="-2128534330"/>
      </w:sdtPr>
      <w:sdtEndPr/>
      <w:sdtContent>
        <w:p w14:paraId="7F409748" w14:textId="77777777" w:rsidR="00E10281" w:rsidRDefault="008D6705">
          <w:pPr>
            <w:spacing w:line="200" w:lineRule="auto"/>
          </w:pPr>
          <w:sdt>
            <w:sdtPr>
              <w:tag w:val="goog_rdk_542"/>
              <w:id w:val="575872854"/>
            </w:sdtPr>
            <w:sdtEndPr/>
            <w:sdtContent/>
          </w:sdt>
        </w:p>
      </w:sdtContent>
    </w:sdt>
    <w:sdt>
      <w:sdtPr>
        <w:tag w:val="goog_rdk_545"/>
        <w:id w:val="747232589"/>
      </w:sdtPr>
      <w:sdtEndPr/>
      <w:sdtContent>
        <w:p w14:paraId="6BF8AA00" w14:textId="77777777" w:rsidR="00E10281" w:rsidRDefault="008D6705">
          <w:pPr>
            <w:spacing w:line="200" w:lineRule="auto"/>
          </w:pPr>
          <w:sdt>
            <w:sdtPr>
              <w:tag w:val="goog_rdk_544"/>
              <w:id w:val="59530703"/>
            </w:sdtPr>
            <w:sdtEndPr/>
            <w:sdtContent>
              <w:proofErr w:type="spellStart"/>
              <w:r w:rsidR="00F43FB6">
                <w:t>AuthorTime</w:t>
              </w:r>
              <w:proofErr w:type="spellEnd"/>
            </w:sdtContent>
          </w:sdt>
        </w:p>
      </w:sdtContent>
    </w:sdt>
    <w:sdt>
      <w:sdtPr>
        <w:tag w:val="goog_rdk_547"/>
        <w:id w:val="602620969"/>
      </w:sdtPr>
      <w:sdtEndPr/>
      <w:sdtContent>
        <w:p w14:paraId="3D9EC427" w14:textId="77777777" w:rsidR="00E10281" w:rsidRDefault="008D6705">
          <w:pPr>
            <w:spacing w:line="200" w:lineRule="auto"/>
          </w:pPr>
          <w:sdt>
            <w:sdtPr>
              <w:tag w:val="goog_rdk_546"/>
              <w:id w:val="995073992"/>
            </w:sdtPr>
            <w:sdtEndPr/>
            <w:sdtContent/>
          </w:sdt>
        </w:p>
      </w:sdtContent>
    </w:sdt>
    <w:sdt>
      <w:sdtPr>
        <w:tag w:val="goog_rdk_549"/>
        <w:id w:val="-816949071"/>
      </w:sdtPr>
      <w:sdtEndPr/>
      <w:sdtContent>
        <w:p w14:paraId="0ED7D347" w14:textId="77777777" w:rsidR="00E10281" w:rsidRDefault="008D6705">
          <w:sdt>
            <w:sdtPr>
              <w:tag w:val="goog_rdk_548"/>
              <w:id w:val="601844677"/>
            </w:sdtPr>
            <w:sdtEndPr/>
            <w:sdtContent/>
          </w:sdt>
        </w:p>
      </w:sdtContent>
    </w:sdt>
    <w:sdt>
      <w:sdtPr>
        <w:tag w:val="goog_rdk_551"/>
        <w:id w:val="-46304224"/>
      </w:sdtPr>
      <w:sdtEndPr/>
      <w:sdtContent>
        <w:p w14:paraId="08D10CBC" w14:textId="77777777" w:rsidR="00E10281" w:rsidRDefault="008D6705">
          <w:pPr>
            <w:spacing w:line="200" w:lineRule="auto"/>
          </w:pPr>
          <w:sdt>
            <w:sdtPr>
              <w:tag w:val="goog_rdk_550"/>
              <w:id w:val="-725838455"/>
            </w:sdtPr>
            <w:sdtEndPr/>
            <w:sdtContent/>
          </w:sdt>
        </w:p>
      </w:sdtContent>
    </w:sdt>
    <w:sdt>
      <w:sdtPr>
        <w:tag w:val="goog_rdk_553"/>
        <w:id w:val="-420490076"/>
      </w:sdtPr>
      <w:sdtEndPr/>
      <w:sdtContent>
        <w:p w14:paraId="56E235C7" w14:textId="77777777" w:rsidR="00E10281" w:rsidRDefault="008D6705">
          <w:pPr>
            <w:spacing w:line="200" w:lineRule="auto"/>
          </w:pPr>
          <w:sdt>
            <w:sdtPr>
              <w:tag w:val="goog_rdk_552"/>
              <w:id w:val="1527290038"/>
            </w:sdtPr>
            <w:sdtEndPr/>
            <w:sdtContent/>
          </w:sdt>
        </w:p>
      </w:sdtContent>
    </w:sdt>
    <w:sdt>
      <w:sdtPr>
        <w:tag w:val="goog_rdk_555"/>
        <w:id w:val="851075283"/>
      </w:sdtPr>
      <w:sdtEndPr/>
      <w:sdtContent>
        <w:p w14:paraId="3F35F6F3" w14:textId="77777777" w:rsidR="00E10281" w:rsidRDefault="008D6705">
          <w:pPr>
            <w:spacing w:line="200" w:lineRule="auto"/>
            <w:rPr>
              <w:b/>
              <w:sz w:val="24"/>
              <w:szCs w:val="24"/>
            </w:rPr>
          </w:pPr>
          <w:sdt>
            <w:sdtPr>
              <w:tag w:val="goog_rdk_554"/>
              <w:id w:val="289638736"/>
            </w:sdtPr>
            <w:sdtEndPr/>
            <w:sdtContent>
              <w:r w:rsidR="00F43FB6">
                <w:rPr>
                  <w:b/>
                  <w:sz w:val="24"/>
                  <w:szCs w:val="24"/>
                </w:rPr>
                <w:t>Value Object</w:t>
              </w:r>
            </w:sdtContent>
          </w:sdt>
        </w:p>
      </w:sdtContent>
    </w:sdt>
    <w:sdt>
      <w:sdtPr>
        <w:tag w:val="goog_rdk_557"/>
        <w:id w:val="2005629428"/>
      </w:sdtPr>
      <w:sdtEndPr/>
      <w:sdtContent>
        <w:p w14:paraId="144F9216" w14:textId="77777777" w:rsidR="00E10281" w:rsidRDefault="008D6705">
          <w:pPr>
            <w:spacing w:line="256" w:lineRule="auto"/>
          </w:pPr>
          <w:sdt>
            <w:sdtPr>
              <w:tag w:val="goog_rdk_556"/>
              <w:id w:val="-546603825"/>
            </w:sdtPr>
            <w:sdtEndPr/>
            <w:sdtContent>
              <w:proofErr w:type="spellStart"/>
              <w:r w:rsidR="00F43FB6">
                <w:t>ValueObject</w:t>
              </w:r>
              <w:proofErr w:type="spellEnd"/>
              <w:r w:rsidR="00F43FB6">
                <w:t xml:space="preserve"> – </w:t>
              </w:r>
              <w:proofErr w:type="spellStart"/>
              <w:r w:rsidR="00F43FB6">
                <w:t>PatientClinicalDocument</w:t>
              </w:r>
              <w:proofErr w:type="spellEnd"/>
            </w:sdtContent>
          </w:sdt>
        </w:p>
      </w:sdtContent>
    </w:sdt>
    <w:sdt>
      <w:sdtPr>
        <w:tag w:val="goog_rdk_559"/>
        <w:id w:val="-2060161556"/>
      </w:sdtPr>
      <w:sdtEndPr/>
      <w:sdtContent>
        <w:p w14:paraId="4BA4063F" w14:textId="77777777" w:rsidR="00E10281" w:rsidRDefault="008D6705">
          <w:pPr>
            <w:spacing w:line="256" w:lineRule="auto"/>
          </w:pPr>
          <w:sdt>
            <w:sdtPr>
              <w:tag w:val="goog_rdk_558"/>
              <w:id w:val="-612356518"/>
            </w:sdtPr>
            <w:sdtEndPr/>
            <w:sdtContent/>
          </w:sdt>
        </w:p>
      </w:sdtContent>
    </w:sdt>
    <w:sdt>
      <w:sdtPr>
        <w:tag w:val="goog_rdk_561"/>
        <w:id w:val="-308564694"/>
      </w:sdtPr>
      <w:sdtEndPr/>
      <w:sdtContent>
        <w:p w14:paraId="6E9077D3" w14:textId="77777777" w:rsidR="00E10281" w:rsidRDefault="008D6705">
          <w:pPr>
            <w:spacing w:line="256" w:lineRule="auto"/>
          </w:pPr>
          <w:sdt>
            <w:sdtPr>
              <w:tag w:val="goog_rdk_560"/>
              <w:id w:val="1094059336"/>
            </w:sdtPr>
            <w:sdtEndPr/>
            <w:sdtContent>
              <w:proofErr w:type="spellStart"/>
              <w:r w:rsidR="00F43FB6">
                <w:t>ClinicalDocumentID</w:t>
              </w:r>
              <w:proofErr w:type="spellEnd"/>
            </w:sdtContent>
          </w:sdt>
        </w:p>
      </w:sdtContent>
    </w:sdt>
    <w:sdt>
      <w:sdtPr>
        <w:tag w:val="goog_rdk_563"/>
        <w:id w:val="675240093"/>
      </w:sdtPr>
      <w:sdtEndPr/>
      <w:sdtContent>
        <w:p w14:paraId="3751CACC" w14:textId="77777777" w:rsidR="00E10281" w:rsidRDefault="008D6705">
          <w:pPr>
            <w:spacing w:line="256" w:lineRule="auto"/>
          </w:pPr>
          <w:sdt>
            <w:sdtPr>
              <w:tag w:val="goog_rdk_562"/>
              <w:id w:val="-2090991357"/>
            </w:sdtPr>
            <w:sdtEndPr/>
            <w:sdtContent/>
          </w:sdt>
        </w:p>
      </w:sdtContent>
    </w:sdt>
    <w:sdt>
      <w:sdtPr>
        <w:tag w:val="goog_rdk_565"/>
        <w:id w:val="-1861969544"/>
      </w:sdtPr>
      <w:sdtEndPr/>
      <w:sdtContent>
        <w:p w14:paraId="57DDB260" w14:textId="77777777" w:rsidR="00E10281" w:rsidRDefault="008D6705">
          <w:pPr>
            <w:spacing w:line="256" w:lineRule="auto"/>
          </w:pPr>
          <w:sdt>
            <w:sdtPr>
              <w:tag w:val="goog_rdk_564"/>
              <w:id w:val="-531501090"/>
            </w:sdtPr>
            <w:sdtEndPr/>
            <w:sdtContent>
              <w:proofErr w:type="spellStart"/>
              <w:r w:rsidR="00F43FB6">
                <w:t>ClinicalDocument</w:t>
              </w:r>
              <w:proofErr w:type="spellEnd"/>
            </w:sdtContent>
          </w:sdt>
        </w:p>
      </w:sdtContent>
    </w:sdt>
    <w:sdt>
      <w:sdtPr>
        <w:tag w:val="goog_rdk_567"/>
        <w:id w:val="-1307622455"/>
      </w:sdtPr>
      <w:sdtEndPr/>
      <w:sdtContent>
        <w:p w14:paraId="6F10E48A" w14:textId="77777777" w:rsidR="00E10281" w:rsidRDefault="008D6705">
          <w:pPr>
            <w:spacing w:line="256" w:lineRule="auto"/>
          </w:pPr>
          <w:sdt>
            <w:sdtPr>
              <w:tag w:val="goog_rdk_566"/>
              <w:id w:val="-455564263"/>
            </w:sdtPr>
            <w:sdtEndPr/>
            <w:sdtContent/>
          </w:sdt>
        </w:p>
      </w:sdtContent>
    </w:sdt>
    <w:sdt>
      <w:sdtPr>
        <w:tag w:val="goog_rdk_569"/>
        <w:id w:val="960150826"/>
      </w:sdtPr>
      <w:sdtEndPr/>
      <w:sdtContent>
        <w:p w14:paraId="761C6FE6" w14:textId="77777777" w:rsidR="00E10281" w:rsidRDefault="008D6705">
          <w:pPr>
            <w:spacing w:line="256" w:lineRule="auto"/>
          </w:pPr>
          <w:sdt>
            <w:sdtPr>
              <w:tag w:val="goog_rdk_568"/>
              <w:id w:val="-904923625"/>
            </w:sdtPr>
            <w:sdtEndPr/>
            <w:sdtContent>
              <w:proofErr w:type="spellStart"/>
              <w:r w:rsidR="00F43FB6">
                <w:t>ClinicalDocumentType</w:t>
              </w:r>
              <w:proofErr w:type="spellEnd"/>
            </w:sdtContent>
          </w:sdt>
        </w:p>
      </w:sdtContent>
    </w:sdt>
    <w:sdt>
      <w:sdtPr>
        <w:tag w:val="goog_rdk_571"/>
        <w:id w:val="-868684458"/>
      </w:sdtPr>
      <w:sdtEndPr/>
      <w:sdtContent>
        <w:p w14:paraId="3BFDCECE" w14:textId="77777777" w:rsidR="00E10281" w:rsidRDefault="008D6705">
          <w:pPr>
            <w:spacing w:line="256" w:lineRule="auto"/>
          </w:pPr>
          <w:sdt>
            <w:sdtPr>
              <w:tag w:val="goog_rdk_570"/>
              <w:id w:val="1341891603"/>
            </w:sdtPr>
            <w:sdtEndPr/>
            <w:sdtContent/>
          </w:sdt>
        </w:p>
      </w:sdtContent>
    </w:sdt>
    <w:sdt>
      <w:sdtPr>
        <w:tag w:val="goog_rdk_573"/>
        <w:id w:val="-29340110"/>
      </w:sdtPr>
      <w:sdtEndPr/>
      <w:sdtContent>
        <w:p w14:paraId="12F37F3E" w14:textId="77777777" w:rsidR="00E10281" w:rsidRDefault="008D6705">
          <w:pPr>
            <w:spacing w:line="256" w:lineRule="auto"/>
          </w:pPr>
          <w:sdt>
            <w:sdtPr>
              <w:tag w:val="goog_rdk_572"/>
              <w:id w:val="1828938934"/>
            </w:sdtPr>
            <w:sdtEndPr/>
            <w:sdtContent>
              <w:proofErr w:type="spellStart"/>
              <w:r w:rsidR="00F43FB6">
                <w:t>AuthorDate</w:t>
              </w:r>
              <w:proofErr w:type="spellEnd"/>
            </w:sdtContent>
          </w:sdt>
        </w:p>
      </w:sdtContent>
    </w:sdt>
    <w:sdt>
      <w:sdtPr>
        <w:tag w:val="goog_rdk_575"/>
        <w:id w:val="1414048226"/>
      </w:sdtPr>
      <w:sdtEndPr/>
      <w:sdtContent>
        <w:p w14:paraId="22652F2A" w14:textId="77777777" w:rsidR="00E10281" w:rsidRDefault="008D6705">
          <w:pPr>
            <w:spacing w:line="256" w:lineRule="auto"/>
          </w:pPr>
          <w:sdt>
            <w:sdtPr>
              <w:tag w:val="goog_rdk_574"/>
              <w:id w:val="622357249"/>
            </w:sdtPr>
            <w:sdtEndPr/>
            <w:sdtContent/>
          </w:sdt>
        </w:p>
      </w:sdtContent>
    </w:sdt>
    <w:sdt>
      <w:sdtPr>
        <w:tag w:val="goog_rdk_577"/>
        <w:id w:val="-1096630089"/>
      </w:sdtPr>
      <w:sdtEndPr/>
      <w:sdtContent>
        <w:p w14:paraId="1ECF163B" w14:textId="77777777" w:rsidR="00E10281" w:rsidRDefault="008D6705">
          <w:pPr>
            <w:spacing w:line="256" w:lineRule="auto"/>
          </w:pPr>
          <w:sdt>
            <w:sdtPr>
              <w:tag w:val="goog_rdk_576"/>
              <w:id w:val="-1434814238"/>
            </w:sdtPr>
            <w:sdtEndPr/>
            <w:sdtContent>
              <w:proofErr w:type="spellStart"/>
              <w:r w:rsidR="00F43FB6">
                <w:t>AuthorID</w:t>
              </w:r>
              <w:proofErr w:type="spellEnd"/>
            </w:sdtContent>
          </w:sdt>
        </w:p>
      </w:sdtContent>
    </w:sdt>
    <w:sdt>
      <w:sdtPr>
        <w:tag w:val="goog_rdk_579"/>
        <w:id w:val="-1972437219"/>
      </w:sdtPr>
      <w:sdtEndPr/>
      <w:sdtContent>
        <w:p w14:paraId="0994A336" w14:textId="77777777" w:rsidR="00E10281" w:rsidRDefault="008D6705">
          <w:pPr>
            <w:spacing w:line="256" w:lineRule="auto"/>
          </w:pPr>
          <w:sdt>
            <w:sdtPr>
              <w:tag w:val="goog_rdk_578"/>
              <w:id w:val="-1868060858"/>
            </w:sdtPr>
            <w:sdtEndPr/>
            <w:sdtContent/>
          </w:sdt>
        </w:p>
      </w:sdtContent>
    </w:sdt>
    <w:sdt>
      <w:sdtPr>
        <w:tag w:val="goog_rdk_581"/>
        <w:id w:val="1380435706"/>
      </w:sdtPr>
      <w:sdtEndPr/>
      <w:sdtContent>
        <w:p w14:paraId="264616ED" w14:textId="77777777" w:rsidR="00E10281" w:rsidRDefault="008D6705">
          <w:pPr>
            <w:spacing w:line="256" w:lineRule="auto"/>
          </w:pPr>
          <w:sdt>
            <w:sdtPr>
              <w:tag w:val="goog_rdk_580"/>
              <w:id w:val="1832480983"/>
            </w:sdtPr>
            <w:sdtEndPr/>
            <w:sdtContent>
              <w:proofErr w:type="spellStart"/>
              <w:r w:rsidR="00F43FB6">
                <w:t>AuthorTime</w:t>
              </w:r>
              <w:proofErr w:type="spellEnd"/>
            </w:sdtContent>
          </w:sdt>
        </w:p>
      </w:sdtContent>
    </w:sdt>
    <w:sdt>
      <w:sdtPr>
        <w:tag w:val="goog_rdk_583"/>
        <w:id w:val="-48381402"/>
      </w:sdtPr>
      <w:sdtEndPr/>
      <w:sdtContent>
        <w:p w14:paraId="69EA4070" w14:textId="77777777" w:rsidR="00E10281" w:rsidRDefault="008D6705">
          <w:pPr>
            <w:spacing w:line="256" w:lineRule="auto"/>
          </w:pPr>
          <w:sdt>
            <w:sdtPr>
              <w:tag w:val="goog_rdk_582"/>
              <w:id w:val="-1129695470"/>
            </w:sdtPr>
            <w:sdtEndPr/>
            <w:sdtContent/>
          </w:sdt>
        </w:p>
      </w:sdtContent>
    </w:sdt>
    <w:sdt>
      <w:sdtPr>
        <w:tag w:val="goog_rdk_585"/>
        <w:id w:val="-1539270163"/>
      </w:sdtPr>
      <w:sdtEndPr/>
      <w:sdtContent>
        <w:p w14:paraId="5AB6E752" w14:textId="77777777" w:rsidR="00E10281" w:rsidRDefault="008D6705">
          <w:pPr>
            <w:spacing w:line="256" w:lineRule="auto"/>
          </w:pPr>
          <w:sdt>
            <w:sdtPr>
              <w:tag w:val="goog_rdk_584"/>
              <w:id w:val="-1746400136"/>
            </w:sdtPr>
            <w:sdtEndPr/>
            <w:sdtContent>
              <w:r w:rsidR="00F43FB6">
                <w:t>Reference</w:t>
              </w:r>
            </w:sdtContent>
          </w:sdt>
        </w:p>
      </w:sdtContent>
    </w:sdt>
    <w:sdt>
      <w:sdtPr>
        <w:tag w:val="goog_rdk_587"/>
        <w:id w:val="-152456653"/>
      </w:sdtPr>
      <w:sdtEndPr/>
      <w:sdtContent>
        <w:p w14:paraId="35D51E70" w14:textId="77777777" w:rsidR="00E10281" w:rsidRDefault="008D6705">
          <w:pPr>
            <w:spacing w:line="256" w:lineRule="auto"/>
          </w:pPr>
          <w:sdt>
            <w:sdtPr>
              <w:tag w:val="goog_rdk_586"/>
              <w:id w:val="-2140325733"/>
            </w:sdtPr>
            <w:sdtEndPr/>
            <w:sdtContent/>
          </w:sdt>
        </w:p>
      </w:sdtContent>
    </w:sdt>
    <w:sdt>
      <w:sdtPr>
        <w:tag w:val="goog_rdk_589"/>
        <w:id w:val="766200976"/>
      </w:sdtPr>
      <w:sdtEndPr/>
      <w:sdtContent>
        <w:p w14:paraId="4BFD8CDF" w14:textId="77777777" w:rsidR="00E10281" w:rsidRDefault="008D6705">
          <w:pPr>
            <w:spacing w:line="256" w:lineRule="auto"/>
          </w:pPr>
          <w:sdt>
            <w:sdtPr>
              <w:tag w:val="goog_rdk_588"/>
              <w:id w:val="-1321724951"/>
            </w:sdtPr>
            <w:sdtEndPr/>
            <w:sdtContent>
              <w:proofErr w:type="spellStart"/>
              <w:r w:rsidR="00F43FB6">
                <w:t>UniqueFacilityIdentificationNumber</w:t>
              </w:r>
              <w:proofErr w:type="spellEnd"/>
            </w:sdtContent>
          </w:sdt>
        </w:p>
      </w:sdtContent>
    </w:sdt>
    <w:sdt>
      <w:sdtPr>
        <w:tag w:val="goog_rdk_591"/>
        <w:id w:val="-2097091045"/>
      </w:sdtPr>
      <w:sdtEndPr/>
      <w:sdtContent>
        <w:p w14:paraId="59122D36" w14:textId="77777777" w:rsidR="00E10281" w:rsidRDefault="008D6705">
          <w:pPr>
            <w:spacing w:line="256" w:lineRule="auto"/>
          </w:pPr>
          <w:sdt>
            <w:sdtPr>
              <w:tag w:val="goog_rdk_590"/>
              <w:id w:val="2003393941"/>
            </w:sdtPr>
            <w:sdtEndPr/>
            <w:sdtContent/>
          </w:sdt>
        </w:p>
      </w:sdtContent>
    </w:sdt>
    <w:sdt>
      <w:sdtPr>
        <w:tag w:val="goog_rdk_593"/>
        <w:id w:val="-2033485348"/>
      </w:sdtPr>
      <w:sdtEndPr/>
      <w:sdtContent>
        <w:p w14:paraId="295D6788" w14:textId="77777777" w:rsidR="00E10281" w:rsidRDefault="008D6705">
          <w:pPr>
            <w:spacing w:line="256" w:lineRule="auto"/>
          </w:pPr>
          <w:sdt>
            <w:sdtPr>
              <w:tag w:val="goog_rdk_592"/>
              <w:id w:val="-537583705"/>
            </w:sdtPr>
            <w:sdtEndPr/>
            <w:sdtContent>
              <w:proofErr w:type="spellStart"/>
              <w:r w:rsidR="00F43FB6">
                <w:t>ProviderPatientID</w:t>
              </w:r>
              <w:proofErr w:type="spellEnd"/>
            </w:sdtContent>
          </w:sdt>
        </w:p>
      </w:sdtContent>
    </w:sdt>
    <w:sdt>
      <w:sdtPr>
        <w:tag w:val="goog_rdk_595"/>
        <w:id w:val="-928663641"/>
      </w:sdtPr>
      <w:sdtEndPr/>
      <w:sdtContent>
        <w:p w14:paraId="7F5989FE" w14:textId="77777777" w:rsidR="00E10281" w:rsidRDefault="008D6705">
          <w:pPr>
            <w:spacing w:line="256" w:lineRule="auto"/>
          </w:pPr>
          <w:sdt>
            <w:sdtPr>
              <w:tag w:val="goog_rdk_594"/>
              <w:id w:val="1228572198"/>
            </w:sdtPr>
            <w:sdtEndPr/>
            <w:sdtContent/>
          </w:sdt>
        </w:p>
      </w:sdtContent>
    </w:sdt>
    <w:sdt>
      <w:sdtPr>
        <w:tag w:val="goog_rdk_597"/>
        <w:id w:val="1162430980"/>
      </w:sdtPr>
      <w:sdtEndPr/>
      <w:sdtContent>
        <w:p w14:paraId="290FE151" w14:textId="77777777" w:rsidR="00E10281" w:rsidRDefault="008D6705">
          <w:pPr>
            <w:spacing w:line="256" w:lineRule="auto"/>
          </w:pPr>
          <w:sdt>
            <w:sdtPr>
              <w:tag w:val="goog_rdk_596"/>
              <w:id w:val="-664554453"/>
            </w:sdtPr>
            <w:sdtEndPr/>
            <w:sdtContent>
              <w:proofErr w:type="spellStart"/>
              <w:r w:rsidR="00F43FB6">
                <w:t>EncounterID</w:t>
              </w:r>
              <w:proofErr w:type="spellEnd"/>
            </w:sdtContent>
          </w:sdt>
        </w:p>
      </w:sdtContent>
    </w:sdt>
    <w:sdt>
      <w:sdtPr>
        <w:tag w:val="goog_rdk_599"/>
        <w:id w:val="-1138499045"/>
      </w:sdtPr>
      <w:sdtEndPr/>
      <w:sdtContent>
        <w:p w14:paraId="6143A6A2" w14:textId="77777777" w:rsidR="00E10281" w:rsidRDefault="008D6705">
          <w:pPr>
            <w:spacing w:line="256" w:lineRule="auto"/>
          </w:pPr>
          <w:sdt>
            <w:sdtPr>
              <w:tag w:val="goog_rdk_598"/>
              <w:id w:val="-588226870"/>
            </w:sdtPr>
            <w:sdtEndPr/>
            <w:sdtContent/>
          </w:sdt>
        </w:p>
      </w:sdtContent>
    </w:sdt>
    <w:sdt>
      <w:sdtPr>
        <w:tag w:val="goog_rdk_601"/>
        <w:id w:val="278006994"/>
      </w:sdtPr>
      <w:sdtEndPr/>
      <w:sdtContent>
        <w:p w14:paraId="7B5C7641" w14:textId="77777777" w:rsidR="00E10281" w:rsidRDefault="008D6705">
          <w:pPr>
            <w:spacing w:line="256" w:lineRule="auto"/>
          </w:pPr>
          <w:sdt>
            <w:sdtPr>
              <w:tag w:val="goog_rdk_600"/>
              <w:id w:val="-1940896881"/>
            </w:sdtPr>
            <w:sdtEndPr/>
            <w:sdtContent/>
          </w:sdt>
        </w:p>
      </w:sdtContent>
    </w:sdt>
    <w:sdt>
      <w:sdtPr>
        <w:tag w:val="goog_rdk_603"/>
        <w:id w:val="-334918167"/>
      </w:sdtPr>
      <w:sdtEndPr/>
      <w:sdtContent>
        <w:p w14:paraId="2531A0EA" w14:textId="77777777" w:rsidR="00E10281" w:rsidRDefault="008D6705">
          <w:pPr>
            <w:spacing w:line="200" w:lineRule="auto"/>
            <w:rPr>
              <w:b/>
              <w:sz w:val="24"/>
              <w:szCs w:val="24"/>
            </w:rPr>
          </w:pPr>
          <w:sdt>
            <w:sdtPr>
              <w:tag w:val="goog_rdk_602"/>
              <w:id w:val="671307093"/>
            </w:sdtPr>
            <w:sdtEndPr/>
            <w:sdtContent>
              <w:r w:rsidR="00F43FB6">
                <w:rPr>
                  <w:b/>
                  <w:sz w:val="24"/>
                  <w:szCs w:val="24"/>
                </w:rPr>
                <w:t>Value Object</w:t>
              </w:r>
            </w:sdtContent>
          </w:sdt>
        </w:p>
      </w:sdtContent>
    </w:sdt>
    <w:sdt>
      <w:sdtPr>
        <w:tag w:val="goog_rdk_605"/>
        <w:id w:val="-583374810"/>
      </w:sdtPr>
      <w:sdtEndPr/>
      <w:sdtContent>
        <w:p w14:paraId="7BF6E9E0" w14:textId="77777777" w:rsidR="00E10281" w:rsidRDefault="008D6705">
          <w:pPr>
            <w:spacing w:line="256" w:lineRule="auto"/>
          </w:pPr>
          <w:sdt>
            <w:sdtPr>
              <w:tag w:val="goog_rdk_604"/>
              <w:id w:val="-1950843741"/>
            </w:sdtPr>
            <w:sdtEndPr/>
            <w:sdtContent/>
          </w:sdt>
        </w:p>
      </w:sdtContent>
    </w:sdt>
    <w:sdt>
      <w:sdtPr>
        <w:tag w:val="goog_rdk_607"/>
        <w:id w:val="-1124233489"/>
      </w:sdtPr>
      <w:sdtEndPr/>
      <w:sdtContent>
        <w:p w14:paraId="4A773168" w14:textId="77777777" w:rsidR="00E10281" w:rsidRDefault="008D6705">
          <w:pPr>
            <w:spacing w:line="256" w:lineRule="auto"/>
          </w:pPr>
          <w:sdt>
            <w:sdtPr>
              <w:tag w:val="goog_rdk_606"/>
              <w:id w:val="-967737518"/>
            </w:sdtPr>
            <w:sdtEndPr/>
            <w:sdtContent>
              <w:proofErr w:type="spellStart"/>
              <w:r w:rsidR="00F43FB6">
                <w:t>ValueObject</w:t>
              </w:r>
              <w:proofErr w:type="spellEnd"/>
              <w:r w:rsidR="00F43FB6">
                <w:t xml:space="preserve"> – </w:t>
              </w:r>
              <w:proofErr w:type="spellStart"/>
              <w:r w:rsidR="00F43FB6">
                <w:t>PatientVitalSigns</w:t>
              </w:r>
              <w:proofErr w:type="spellEnd"/>
            </w:sdtContent>
          </w:sdt>
        </w:p>
      </w:sdtContent>
    </w:sdt>
    <w:sdt>
      <w:sdtPr>
        <w:tag w:val="goog_rdk_609"/>
        <w:id w:val="1075015534"/>
      </w:sdtPr>
      <w:sdtEndPr/>
      <w:sdtContent>
        <w:p w14:paraId="59AF4682" w14:textId="77777777" w:rsidR="00E10281" w:rsidRDefault="008D6705">
          <w:pPr>
            <w:spacing w:line="256" w:lineRule="auto"/>
          </w:pPr>
          <w:sdt>
            <w:sdtPr>
              <w:tag w:val="goog_rdk_608"/>
              <w:id w:val="-1160378087"/>
            </w:sdtPr>
            <w:sdtEndPr/>
            <w:sdtContent/>
          </w:sdt>
        </w:p>
      </w:sdtContent>
    </w:sdt>
    <w:sdt>
      <w:sdtPr>
        <w:tag w:val="goog_rdk_611"/>
        <w:id w:val="-1681186390"/>
      </w:sdtPr>
      <w:sdtEndPr/>
      <w:sdtContent>
        <w:p w14:paraId="3430E05D" w14:textId="77777777" w:rsidR="00E10281" w:rsidRDefault="008D6705">
          <w:pPr>
            <w:spacing w:line="200" w:lineRule="auto"/>
          </w:pPr>
          <w:sdt>
            <w:sdtPr>
              <w:tag w:val="goog_rdk_610"/>
              <w:id w:val="384769839"/>
            </w:sdtPr>
            <w:sdtEndPr/>
            <w:sdtContent>
              <w:proofErr w:type="spellStart"/>
              <w:r w:rsidR="00F43FB6">
                <w:t>VitalSignResultID</w:t>
              </w:r>
              <w:proofErr w:type="spellEnd"/>
            </w:sdtContent>
          </w:sdt>
        </w:p>
      </w:sdtContent>
    </w:sdt>
    <w:sdt>
      <w:sdtPr>
        <w:tag w:val="goog_rdk_613"/>
        <w:id w:val="1611315389"/>
      </w:sdtPr>
      <w:sdtEndPr/>
      <w:sdtContent>
        <w:p w14:paraId="521C2248" w14:textId="77777777" w:rsidR="00E10281" w:rsidRDefault="008D6705">
          <w:pPr>
            <w:spacing w:line="200" w:lineRule="auto"/>
          </w:pPr>
          <w:sdt>
            <w:sdtPr>
              <w:tag w:val="goog_rdk_612"/>
              <w:id w:val="-1290746188"/>
            </w:sdtPr>
            <w:sdtEndPr/>
            <w:sdtContent/>
          </w:sdt>
        </w:p>
      </w:sdtContent>
    </w:sdt>
    <w:sdt>
      <w:sdtPr>
        <w:tag w:val="goog_rdk_615"/>
        <w:id w:val="-848332600"/>
      </w:sdtPr>
      <w:sdtEndPr/>
      <w:sdtContent>
        <w:p w14:paraId="1C5BFD79" w14:textId="77777777" w:rsidR="00E10281" w:rsidRDefault="008D6705">
          <w:pPr>
            <w:spacing w:line="200" w:lineRule="auto"/>
          </w:pPr>
          <w:sdt>
            <w:sdtPr>
              <w:tag w:val="goog_rdk_614"/>
              <w:id w:val="-1967182124"/>
            </w:sdtPr>
            <w:sdtEndPr/>
            <w:sdtContent>
              <w:proofErr w:type="spellStart"/>
              <w:r w:rsidR="00F43FB6">
                <w:t>VitalSignResultType</w:t>
              </w:r>
              <w:proofErr w:type="spellEnd"/>
            </w:sdtContent>
          </w:sdt>
        </w:p>
      </w:sdtContent>
    </w:sdt>
    <w:sdt>
      <w:sdtPr>
        <w:tag w:val="goog_rdk_617"/>
        <w:id w:val="-1306005112"/>
      </w:sdtPr>
      <w:sdtEndPr/>
      <w:sdtContent>
        <w:p w14:paraId="1017D238" w14:textId="77777777" w:rsidR="00E10281" w:rsidRDefault="008D6705">
          <w:pPr>
            <w:spacing w:line="200" w:lineRule="auto"/>
          </w:pPr>
          <w:sdt>
            <w:sdtPr>
              <w:tag w:val="goog_rdk_616"/>
              <w:id w:val="-178505434"/>
            </w:sdtPr>
            <w:sdtEndPr/>
            <w:sdtContent/>
          </w:sdt>
        </w:p>
      </w:sdtContent>
    </w:sdt>
    <w:sdt>
      <w:sdtPr>
        <w:tag w:val="goog_rdk_619"/>
        <w:id w:val="40095639"/>
      </w:sdtPr>
      <w:sdtEndPr/>
      <w:sdtContent>
        <w:p w14:paraId="7CE857DA" w14:textId="77777777" w:rsidR="00E10281" w:rsidRDefault="008D6705">
          <w:pPr>
            <w:spacing w:line="200" w:lineRule="auto"/>
          </w:pPr>
          <w:sdt>
            <w:sdtPr>
              <w:tag w:val="goog_rdk_618"/>
              <w:id w:val="1230955158"/>
            </w:sdtPr>
            <w:sdtEndPr/>
            <w:sdtContent>
              <w:proofErr w:type="spellStart"/>
              <w:r w:rsidR="00F43FB6">
                <w:t>VitalSignResultValue</w:t>
              </w:r>
              <w:proofErr w:type="spellEnd"/>
            </w:sdtContent>
          </w:sdt>
        </w:p>
      </w:sdtContent>
    </w:sdt>
    <w:sdt>
      <w:sdtPr>
        <w:tag w:val="goog_rdk_621"/>
        <w:id w:val="-1391495839"/>
      </w:sdtPr>
      <w:sdtEndPr/>
      <w:sdtContent>
        <w:p w14:paraId="787F3828" w14:textId="77777777" w:rsidR="00E10281" w:rsidRDefault="008D6705">
          <w:pPr>
            <w:spacing w:line="200" w:lineRule="auto"/>
          </w:pPr>
          <w:sdt>
            <w:sdtPr>
              <w:tag w:val="goog_rdk_620"/>
              <w:id w:val="911117869"/>
            </w:sdtPr>
            <w:sdtEndPr/>
            <w:sdtContent/>
          </w:sdt>
        </w:p>
      </w:sdtContent>
    </w:sdt>
    <w:sdt>
      <w:sdtPr>
        <w:tag w:val="goog_rdk_623"/>
        <w:id w:val="-142732641"/>
      </w:sdtPr>
      <w:sdtEndPr/>
      <w:sdtContent>
        <w:p w14:paraId="439A6160" w14:textId="77777777" w:rsidR="00E10281" w:rsidRDefault="008D6705">
          <w:pPr>
            <w:spacing w:line="200" w:lineRule="auto"/>
          </w:pPr>
          <w:sdt>
            <w:sdtPr>
              <w:tag w:val="goog_rdk_622"/>
              <w:id w:val="1504394292"/>
            </w:sdtPr>
            <w:sdtEndPr/>
            <w:sdtContent>
              <w:proofErr w:type="spellStart"/>
              <w:r w:rsidR="00F43FB6">
                <w:t>VitalSignResultUnit</w:t>
              </w:r>
              <w:proofErr w:type="spellEnd"/>
            </w:sdtContent>
          </w:sdt>
        </w:p>
      </w:sdtContent>
    </w:sdt>
    <w:sdt>
      <w:sdtPr>
        <w:tag w:val="goog_rdk_625"/>
        <w:id w:val="1687323420"/>
      </w:sdtPr>
      <w:sdtEndPr/>
      <w:sdtContent>
        <w:p w14:paraId="149669AF" w14:textId="77777777" w:rsidR="00E10281" w:rsidRDefault="008D6705">
          <w:pPr>
            <w:spacing w:line="200" w:lineRule="auto"/>
          </w:pPr>
          <w:sdt>
            <w:sdtPr>
              <w:tag w:val="goog_rdk_624"/>
              <w:id w:val="-1152284394"/>
            </w:sdtPr>
            <w:sdtEndPr/>
            <w:sdtContent/>
          </w:sdt>
        </w:p>
      </w:sdtContent>
    </w:sdt>
    <w:sdt>
      <w:sdtPr>
        <w:tag w:val="goog_rdk_627"/>
        <w:id w:val="1634606364"/>
      </w:sdtPr>
      <w:sdtEndPr/>
      <w:sdtContent>
        <w:p w14:paraId="69610ED3" w14:textId="77777777" w:rsidR="00E10281" w:rsidRDefault="008D6705">
          <w:pPr>
            <w:spacing w:line="200" w:lineRule="auto"/>
          </w:pPr>
          <w:sdt>
            <w:sdtPr>
              <w:tag w:val="goog_rdk_626"/>
              <w:id w:val="815843437"/>
            </w:sdtPr>
            <w:sdtEndPr/>
            <w:sdtContent>
              <w:proofErr w:type="spellStart"/>
              <w:r w:rsidR="00F43FB6">
                <w:t>VitalSignResultStatus</w:t>
              </w:r>
              <w:proofErr w:type="spellEnd"/>
            </w:sdtContent>
          </w:sdt>
        </w:p>
      </w:sdtContent>
    </w:sdt>
    <w:sdt>
      <w:sdtPr>
        <w:tag w:val="goog_rdk_629"/>
        <w:id w:val="463239183"/>
      </w:sdtPr>
      <w:sdtEndPr/>
      <w:sdtContent>
        <w:p w14:paraId="4B82B3F5" w14:textId="77777777" w:rsidR="00E10281" w:rsidRDefault="008D6705">
          <w:pPr>
            <w:spacing w:line="200" w:lineRule="auto"/>
          </w:pPr>
          <w:sdt>
            <w:sdtPr>
              <w:tag w:val="goog_rdk_628"/>
              <w:id w:val="27687761"/>
            </w:sdtPr>
            <w:sdtEndPr/>
            <w:sdtContent/>
          </w:sdt>
        </w:p>
      </w:sdtContent>
    </w:sdt>
    <w:sdt>
      <w:sdtPr>
        <w:tag w:val="goog_rdk_631"/>
        <w:id w:val="440335690"/>
      </w:sdtPr>
      <w:sdtEndPr/>
      <w:sdtContent>
        <w:p w14:paraId="703E88C8" w14:textId="77777777" w:rsidR="00E10281" w:rsidRDefault="008D6705">
          <w:pPr>
            <w:spacing w:line="200" w:lineRule="auto"/>
          </w:pPr>
          <w:sdt>
            <w:sdtPr>
              <w:tag w:val="goog_rdk_630"/>
              <w:id w:val="552666535"/>
            </w:sdtPr>
            <w:sdtEndPr/>
            <w:sdtContent>
              <w:proofErr w:type="spellStart"/>
              <w:r w:rsidR="00F43FB6">
                <w:t>VitalSignResultDate</w:t>
              </w:r>
              <w:proofErr w:type="spellEnd"/>
            </w:sdtContent>
          </w:sdt>
        </w:p>
      </w:sdtContent>
    </w:sdt>
    <w:sdt>
      <w:sdtPr>
        <w:tag w:val="goog_rdk_633"/>
        <w:id w:val="-244490670"/>
      </w:sdtPr>
      <w:sdtEndPr/>
      <w:sdtContent>
        <w:p w14:paraId="2A124523" w14:textId="77777777" w:rsidR="00E10281" w:rsidRDefault="008D6705">
          <w:pPr>
            <w:spacing w:line="200" w:lineRule="auto"/>
          </w:pPr>
          <w:sdt>
            <w:sdtPr>
              <w:tag w:val="goog_rdk_632"/>
              <w:id w:val="2123871927"/>
            </w:sdtPr>
            <w:sdtEndPr/>
            <w:sdtContent/>
          </w:sdt>
        </w:p>
      </w:sdtContent>
    </w:sdt>
    <w:sdt>
      <w:sdtPr>
        <w:tag w:val="goog_rdk_635"/>
        <w:id w:val="-19475158"/>
      </w:sdtPr>
      <w:sdtEndPr/>
      <w:sdtContent>
        <w:p w14:paraId="19F31986" w14:textId="77777777" w:rsidR="00E10281" w:rsidRDefault="008D6705">
          <w:pPr>
            <w:spacing w:line="200" w:lineRule="auto"/>
          </w:pPr>
          <w:sdt>
            <w:sdtPr>
              <w:tag w:val="goog_rdk_634"/>
              <w:id w:val="-1028023643"/>
            </w:sdtPr>
            <w:sdtEndPr/>
            <w:sdtContent>
              <w:proofErr w:type="spellStart"/>
              <w:r w:rsidR="00F43FB6">
                <w:t>VitalSignResultTime</w:t>
              </w:r>
              <w:proofErr w:type="spellEnd"/>
            </w:sdtContent>
          </w:sdt>
        </w:p>
      </w:sdtContent>
    </w:sdt>
    <w:sdt>
      <w:sdtPr>
        <w:tag w:val="goog_rdk_637"/>
        <w:id w:val="147710568"/>
      </w:sdtPr>
      <w:sdtEndPr/>
      <w:sdtContent>
        <w:p w14:paraId="1E26D9F0" w14:textId="77777777" w:rsidR="00E10281" w:rsidRDefault="008D6705">
          <w:pPr>
            <w:spacing w:line="200" w:lineRule="auto"/>
          </w:pPr>
          <w:sdt>
            <w:sdtPr>
              <w:tag w:val="goog_rdk_636"/>
              <w:id w:val="278465919"/>
            </w:sdtPr>
            <w:sdtEndPr/>
            <w:sdtContent/>
          </w:sdt>
        </w:p>
      </w:sdtContent>
    </w:sdt>
    <w:sdt>
      <w:sdtPr>
        <w:tag w:val="goog_rdk_639"/>
        <w:id w:val="-937830556"/>
      </w:sdtPr>
      <w:sdtEndPr/>
      <w:sdtContent>
        <w:p w14:paraId="53837EC3" w14:textId="77777777" w:rsidR="00E10281" w:rsidRDefault="008D6705">
          <w:pPr>
            <w:spacing w:line="200" w:lineRule="auto"/>
          </w:pPr>
          <w:sdt>
            <w:sdtPr>
              <w:tag w:val="goog_rdk_638"/>
              <w:id w:val="281552215"/>
            </w:sdtPr>
            <w:sdtEndPr/>
            <w:sdtContent>
              <w:proofErr w:type="spellStart"/>
              <w:r w:rsidR="00F43FB6">
                <w:t>VitalSignResultInterpretation</w:t>
              </w:r>
              <w:proofErr w:type="spellEnd"/>
            </w:sdtContent>
          </w:sdt>
        </w:p>
      </w:sdtContent>
    </w:sdt>
    <w:sdt>
      <w:sdtPr>
        <w:tag w:val="goog_rdk_641"/>
        <w:id w:val="1440480029"/>
      </w:sdtPr>
      <w:sdtEndPr/>
      <w:sdtContent>
        <w:p w14:paraId="76A2EFFB" w14:textId="77777777" w:rsidR="00E10281" w:rsidRDefault="008D6705">
          <w:pPr>
            <w:spacing w:line="200" w:lineRule="auto"/>
          </w:pPr>
          <w:sdt>
            <w:sdtPr>
              <w:tag w:val="goog_rdk_640"/>
              <w:id w:val="-1968196424"/>
            </w:sdtPr>
            <w:sdtEndPr/>
            <w:sdtContent/>
          </w:sdt>
        </w:p>
      </w:sdtContent>
    </w:sdt>
    <w:sdt>
      <w:sdtPr>
        <w:tag w:val="goog_rdk_643"/>
        <w:id w:val="-1996030127"/>
      </w:sdtPr>
      <w:sdtEndPr/>
      <w:sdtContent>
        <w:p w14:paraId="63DD54A9" w14:textId="77777777" w:rsidR="00E10281" w:rsidRDefault="008D6705">
          <w:pPr>
            <w:spacing w:line="200" w:lineRule="auto"/>
          </w:pPr>
          <w:sdt>
            <w:sdtPr>
              <w:tag w:val="goog_rdk_642"/>
              <w:id w:val="-279101120"/>
            </w:sdtPr>
            <w:sdtEndPr/>
            <w:sdtContent>
              <w:proofErr w:type="spellStart"/>
              <w:r w:rsidR="00F43FB6">
                <w:t>VitalSignResultRefRangeLowerLimit</w:t>
              </w:r>
              <w:proofErr w:type="spellEnd"/>
            </w:sdtContent>
          </w:sdt>
        </w:p>
      </w:sdtContent>
    </w:sdt>
    <w:sdt>
      <w:sdtPr>
        <w:tag w:val="goog_rdk_645"/>
        <w:id w:val="5793599"/>
      </w:sdtPr>
      <w:sdtEndPr/>
      <w:sdtContent>
        <w:p w14:paraId="3D05C790" w14:textId="77777777" w:rsidR="00E10281" w:rsidRDefault="008D6705">
          <w:pPr>
            <w:spacing w:line="200" w:lineRule="auto"/>
          </w:pPr>
          <w:sdt>
            <w:sdtPr>
              <w:tag w:val="goog_rdk_644"/>
              <w:id w:val="816389637"/>
            </w:sdtPr>
            <w:sdtEndPr/>
            <w:sdtContent/>
          </w:sdt>
        </w:p>
      </w:sdtContent>
    </w:sdt>
    <w:sdt>
      <w:sdtPr>
        <w:tag w:val="goog_rdk_647"/>
        <w:id w:val="-1435041761"/>
      </w:sdtPr>
      <w:sdtEndPr/>
      <w:sdtContent>
        <w:p w14:paraId="21C5B5EF" w14:textId="77777777" w:rsidR="00E10281" w:rsidRDefault="008D6705">
          <w:pPr>
            <w:spacing w:line="200" w:lineRule="auto"/>
          </w:pPr>
          <w:sdt>
            <w:sdtPr>
              <w:tag w:val="goog_rdk_646"/>
              <w:id w:val="955918655"/>
            </w:sdtPr>
            <w:sdtEndPr/>
            <w:sdtContent>
              <w:proofErr w:type="spellStart"/>
              <w:r w:rsidR="00F43FB6">
                <w:t>VitalSignResultRefRangeUpperLimit</w:t>
              </w:r>
              <w:proofErr w:type="spellEnd"/>
            </w:sdtContent>
          </w:sdt>
        </w:p>
      </w:sdtContent>
    </w:sdt>
    <w:sdt>
      <w:sdtPr>
        <w:tag w:val="goog_rdk_649"/>
        <w:id w:val="-833451667"/>
      </w:sdtPr>
      <w:sdtEndPr/>
      <w:sdtContent>
        <w:p w14:paraId="38E14467" w14:textId="77777777" w:rsidR="00E10281" w:rsidRDefault="008D6705">
          <w:pPr>
            <w:spacing w:line="200" w:lineRule="auto"/>
          </w:pPr>
          <w:sdt>
            <w:sdtPr>
              <w:tag w:val="goog_rdk_648"/>
              <w:id w:val="-308865312"/>
            </w:sdtPr>
            <w:sdtEndPr/>
            <w:sdtContent/>
          </w:sdt>
        </w:p>
      </w:sdtContent>
    </w:sdt>
    <w:sdt>
      <w:sdtPr>
        <w:tag w:val="goog_rdk_651"/>
        <w:id w:val="-1503422701"/>
      </w:sdtPr>
      <w:sdtEndPr/>
      <w:sdtContent>
        <w:p w14:paraId="3509EE33" w14:textId="77777777" w:rsidR="00E10281" w:rsidRDefault="008D6705">
          <w:pPr>
            <w:spacing w:line="200" w:lineRule="auto"/>
          </w:pPr>
          <w:sdt>
            <w:sdtPr>
              <w:tag w:val="goog_rdk_650"/>
              <w:id w:val="-2134309555"/>
            </w:sdtPr>
            <w:sdtEndPr/>
            <w:sdtContent>
              <w:proofErr w:type="spellStart"/>
              <w:r w:rsidR="00F43FB6">
                <w:t>UniqueFacilityIdentificationNumber</w:t>
              </w:r>
              <w:proofErr w:type="spellEnd"/>
            </w:sdtContent>
          </w:sdt>
        </w:p>
      </w:sdtContent>
    </w:sdt>
    <w:sdt>
      <w:sdtPr>
        <w:tag w:val="goog_rdk_653"/>
        <w:id w:val="-1588452699"/>
      </w:sdtPr>
      <w:sdtEndPr/>
      <w:sdtContent>
        <w:p w14:paraId="5903D8A4" w14:textId="77777777" w:rsidR="00E10281" w:rsidRDefault="008D6705">
          <w:pPr>
            <w:spacing w:line="200" w:lineRule="auto"/>
          </w:pPr>
          <w:sdt>
            <w:sdtPr>
              <w:tag w:val="goog_rdk_652"/>
              <w:id w:val="564452367"/>
            </w:sdtPr>
            <w:sdtEndPr/>
            <w:sdtContent>
              <w:r w:rsidR="00F43FB6">
                <w:t xml:space="preserve">List of </w:t>
              </w:r>
              <w:proofErr w:type="spellStart"/>
              <w:r w:rsidR="00F43FB6">
                <w:t>PatientClinicalDocument</w:t>
              </w:r>
              <w:proofErr w:type="spellEnd"/>
              <w:r w:rsidR="00F43FB6">
                <w:t xml:space="preserve"> </w:t>
              </w:r>
              <w:proofErr w:type="spellStart"/>
              <w:r w:rsidR="00F43FB6">
                <w:t>ValueObject</w:t>
              </w:r>
              <w:proofErr w:type="spellEnd"/>
            </w:sdtContent>
          </w:sdt>
        </w:p>
      </w:sdtContent>
    </w:sdt>
    <w:sdt>
      <w:sdtPr>
        <w:tag w:val="goog_rdk_655"/>
        <w:id w:val="2129202555"/>
      </w:sdtPr>
      <w:sdtEndPr/>
      <w:sdtContent>
        <w:p w14:paraId="039AFBAD" w14:textId="77777777" w:rsidR="00E10281" w:rsidRDefault="008D6705">
          <w:pPr>
            <w:spacing w:line="256" w:lineRule="auto"/>
          </w:pPr>
          <w:sdt>
            <w:sdtPr>
              <w:tag w:val="goog_rdk_654"/>
              <w:id w:val="1824470211"/>
            </w:sdtPr>
            <w:sdtEndPr/>
            <w:sdtContent/>
          </w:sdt>
        </w:p>
      </w:sdtContent>
    </w:sdt>
    <w:sdt>
      <w:sdtPr>
        <w:tag w:val="goog_rdk_657"/>
        <w:id w:val="1947334690"/>
      </w:sdtPr>
      <w:sdtEndPr/>
      <w:sdtContent>
        <w:p w14:paraId="6BB5C521" w14:textId="77777777" w:rsidR="00E10281" w:rsidRDefault="008D6705">
          <w:pPr>
            <w:spacing w:line="256" w:lineRule="auto"/>
          </w:pPr>
          <w:sdt>
            <w:sdtPr>
              <w:tag w:val="goog_rdk_656"/>
              <w:id w:val="1850054375"/>
            </w:sdtPr>
            <w:sdtEndPr/>
            <w:sdtContent>
              <w:proofErr w:type="spellStart"/>
              <w:r w:rsidR="00F43FB6">
                <w:t>ProviderPatientID</w:t>
              </w:r>
              <w:proofErr w:type="spellEnd"/>
            </w:sdtContent>
          </w:sdt>
        </w:p>
      </w:sdtContent>
    </w:sdt>
    <w:sdt>
      <w:sdtPr>
        <w:tag w:val="goog_rdk_659"/>
        <w:id w:val="-880240089"/>
      </w:sdtPr>
      <w:sdtEndPr/>
      <w:sdtContent>
        <w:p w14:paraId="3758866A" w14:textId="77777777" w:rsidR="00E10281" w:rsidRDefault="008D6705">
          <w:pPr>
            <w:spacing w:line="256" w:lineRule="auto"/>
          </w:pPr>
          <w:sdt>
            <w:sdtPr>
              <w:tag w:val="goog_rdk_658"/>
              <w:id w:val="-1676953196"/>
            </w:sdtPr>
            <w:sdtEndPr/>
            <w:sdtContent/>
          </w:sdt>
        </w:p>
      </w:sdtContent>
    </w:sdt>
    <w:sdt>
      <w:sdtPr>
        <w:tag w:val="goog_rdk_661"/>
        <w:id w:val="-48851257"/>
      </w:sdtPr>
      <w:sdtEndPr/>
      <w:sdtContent>
        <w:p w14:paraId="5A295B0F" w14:textId="77777777" w:rsidR="00E10281" w:rsidRDefault="008D6705">
          <w:pPr>
            <w:spacing w:line="256" w:lineRule="auto"/>
          </w:pPr>
          <w:sdt>
            <w:sdtPr>
              <w:tag w:val="goog_rdk_660"/>
              <w:id w:val="823851645"/>
            </w:sdtPr>
            <w:sdtEndPr/>
            <w:sdtContent>
              <w:proofErr w:type="spellStart"/>
              <w:r w:rsidR="00F43FB6">
                <w:t>EncounterID</w:t>
              </w:r>
              <w:proofErr w:type="spellEnd"/>
            </w:sdtContent>
          </w:sdt>
        </w:p>
      </w:sdtContent>
    </w:sdt>
    <w:sdt>
      <w:sdtPr>
        <w:tag w:val="goog_rdk_663"/>
        <w:id w:val="-1432276159"/>
      </w:sdtPr>
      <w:sdtEndPr/>
      <w:sdtContent>
        <w:p w14:paraId="7F974462" w14:textId="77777777" w:rsidR="00E10281" w:rsidRDefault="008D6705">
          <w:pPr>
            <w:spacing w:line="256" w:lineRule="auto"/>
          </w:pPr>
          <w:sdt>
            <w:sdtPr>
              <w:tag w:val="goog_rdk_662"/>
              <w:id w:val="-1353871440"/>
            </w:sdtPr>
            <w:sdtEndPr/>
            <w:sdtContent/>
          </w:sdt>
        </w:p>
      </w:sdtContent>
    </w:sdt>
    <w:sdt>
      <w:sdtPr>
        <w:tag w:val="goog_rdk_665"/>
        <w:id w:val="29164942"/>
      </w:sdtPr>
      <w:sdtEndPr/>
      <w:sdtContent>
        <w:p w14:paraId="6927600E" w14:textId="77777777" w:rsidR="00E10281" w:rsidRDefault="008D6705">
          <w:pPr>
            <w:spacing w:line="200" w:lineRule="auto"/>
            <w:rPr>
              <w:b/>
              <w:sz w:val="24"/>
              <w:szCs w:val="24"/>
            </w:rPr>
          </w:pPr>
          <w:sdt>
            <w:sdtPr>
              <w:tag w:val="goog_rdk_664"/>
              <w:id w:val="-1790584377"/>
            </w:sdtPr>
            <w:sdtEndPr/>
            <w:sdtContent>
              <w:r w:rsidR="00F43FB6">
                <w:rPr>
                  <w:b/>
                  <w:sz w:val="24"/>
                  <w:szCs w:val="24"/>
                </w:rPr>
                <w:t>Value Object</w:t>
              </w:r>
            </w:sdtContent>
          </w:sdt>
        </w:p>
      </w:sdtContent>
    </w:sdt>
    <w:sdt>
      <w:sdtPr>
        <w:tag w:val="goog_rdk_667"/>
        <w:id w:val="-516313644"/>
      </w:sdtPr>
      <w:sdtEndPr/>
      <w:sdtContent>
        <w:p w14:paraId="269CEE0D" w14:textId="77777777" w:rsidR="00E10281" w:rsidRDefault="008D6705">
          <w:pPr>
            <w:spacing w:line="256" w:lineRule="auto"/>
          </w:pPr>
          <w:sdt>
            <w:sdtPr>
              <w:tag w:val="goog_rdk_666"/>
              <w:id w:val="1729110990"/>
            </w:sdtPr>
            <w:sdtEndPr/>
            <w:sdtContent/>
          </w:sdt>
        </w:p>
      </w:sdtContent>
    </w:sdt>
    <w:sdt>
      <w:sdtPr>
        <w:tag w:val="goog_rdk_669"/>
        <w:id w:val="1562288099"/>
      </w:sdtPr>
      <w:sdtEndPr/>
      <w:sdtContent>
        <w:p w14:paraId="6D6530F3" w14:textId="77777777" w:rsidR="00E10281" w:rsidRDefault="008D6705">
          <w:pPr>
            <w:spacing w:line="256" w:lineRule="auto"/>
          </w:pPr>
          <w:sdt>
            <w:sdtPr>
              <w:tag w:val="goog_rdk_668"/>
              <w:id w:val="62922308"/>
            </w:sdtPr>
            <w:sdtEndPr/>
            <w:sdtContent>
              <w:proofErr w:type="spellStart"/>
              <w:r w:rsidR="00F43FB6">
                <w:t>ValueObject</w:t>
              </w:r>
              <w:proofErr w:type="spellEnd"/>
              <w:r w:rsidR="00F43FB6">
                <w:t xml:space="preserve"> – </w:t>
              </w:r>
              <w:proofErr w:type="spellStart"/>
              <w:r w:rsidR="00F43FB6">
                <w:t>PatientPhysicalExaminationFindings</w:t>
              </w:r>
              <w:proofErr w:type="spellEnd"/>
            </w:sdtContent>
          </w:sdt>
        </w:p>
      </w:sdtContent>
    </w:sdt>
    <w:sdt>
      <w:sdtPr>
        <w:tag w:val="goog_rdk_671"/>
        <w:id w:val="-58325066"/>
      </w:sdtPr>
      <w:sdtEndPr/>
      <w:sdtContent>
        <w:p w14:paraId="5E13DE60" w14:textId="77777777" w:rsidR="00E10281" w:rsidRDefault="008D6705">
          <w:pPr>
            <w:spacing w:line="256" w:lineRule="auto"/>
          </w:pPr>
          <w:sdt>
            <w:sdtPr>
              <w:tag w:val="goog_rdk_670"/>
              <w:id w:val="682788999"/>
            </w:sdtPr>
            <w:sdtEndPr/>
            <w:sdtContent/>
          </w:sdt>
        </w:p>
      </w:sdtContent>
    </w:sdt>
    <w:sdt>
      <w:sdtPr>
        <w:tag w:val="goog_rdk_673"/>
        <w:id w:val="-210345218"/>
      </w:sdtPr>
      <w:sdtEndPr/>
      <w:sdtContent>
        <w:p w14:paraId="3B46EBB5" w14:textId="77777777" w:rsidR="00E10281" w:rsidRDefault="008D6705">
          <w:pPr>
            <w:spacing w:line="200" w:lineRule="auto"/>
          </w:pPr>
          <w:sdt>
            <w:sdtPr>
              <w:tag w:val="goog_rdk_672"/>
              <w:id w:val="722712921"/>
            </w:sdtPr>
            <w:sdtEndPr/>
            <w:sdtContent>
              <w:proofErr w:type="spellStart"/>
              <w:r w:rsidR="00F43FB6">
                <w:t>ExaminationType</w:t>
              </w:r>
              <w:proofErr w:type="spellEnd"/>
            </w:sdtContent>
          </w:sdt>
        </w:p>
      </w:sdtContent>
    </w:sdt>
    <w:sdt>
      <w:sdtPr>
        <w:tag w:val="goog_rdk_675"/>
        <w:id w:val="-856031121"/>
      </w:sdtPr>
      <w:sdtEndPr/>
      <w:sdtContent>
        <w:p w14:paraId="2ACD48A3" w14:textId="77777777" w:rsidR="00E10281" w:rsidRDefault="008D6705">
          <w:pPr>
            <w:spacing w:line="200" w:lineRule="auto"/>
          </w:pPr>
          <w:sdt>
            <w:sdtPr>
              <w:tag w:val="goog_rdk_674"/>
              <w:id w:val="66770763"/>
            </w:sdtPr>
            <w:sdtEndPr/>
            <w:sdtContent/>
          </w:sdt>
        </w:p>
      </w:sdtContent>
    </w:sdt>
    <w:sdt>
      <w:sdtPr>
        <w:tag w:val="goog_rdk_677"/>
        <w:id w:val="515200764"/>
      </w:sdtPr>
      <w:sdtEndPr/>
      <w:sdtContent>
        <w:p w14:paraId="20684C70" w14:textId="77777777" w:rsidR="00E10281" w:rsidRDefault="008D6705">
          <w:pPr>
            <w:spacing w:line="200" w:lineRule="auto"/>
          </w:pPr>
          <w:sdt>
            <w:sdtPr>
              <w:tag w:val="goog_rdk_676"/>
              <w:id w:val="-326060940"/>
            </w:sdtPr>
            <w:sdtEndPr/>
            <w:sdtContent>
              <w:proofErr w:type="spellStart"/>
              <w:r w:rsidR="00F43FB6">
                <w:t>ExaminationFinding</w:t>
              </w:r>
              <w:proofErr w:type="spellEnd"/>
            </w:sdtContent>
          </w:sdt>
        </w:p>
      </w:sdtContent>
    </w:sdt>
    <w:sdt>
      <w:sdtPr>
        <w:tag w:val="goog_rdk_679"/>
        <w:id w:val="2086641199"/>
      </w:sdtPr>
      <w:sdtEndPr/>
      <w:sdtContent>
        <w:p w14:paraId="5C493981" w14:textId="77777777" w:rsidR="00E10281" w:rsidRDefault="008D6705">
          <w:pPr>
            <w:spacing w:line="200" w:lineRule="auto"/>
          </w:pPr>
          <w:sdt>
            <w:sdtPr>
              <w:tag w:val="goog_rdk_678"/>
              <w:id w:val="1608319665"/>
            </w:sdtPr>
            <w:sdtEndPr/>
            <w:sdtContent/>
          </w:sdt>
        </w:p>
      </w:sdtContent>
    </w:sdt>
    <w:sdt>
      <w:sdtPr>
        <w:tag w:val="goog_rdk_681"/>
        <w:id w:val="1644000296"/>
      </w:sdtPr>
      <w:sdtEndPr/>
      <w:sdtContent>
        <w:p w14:paraId="002FFB62" w14:textId="77777777" w:rsidR="00E10281" w:rsidRDefault="008D6705">
          <w:pPr>
            <w:spacing w:line="200" w:lineRule="auto"/>
          </w:pPr>
          <w:sdt>
            <w:sdtPr>
              <w:tag w:val="goog_rdk_680"/>
              <w:id w:val="-856659266"/>
            </w:sdtPr>
            <w:sdtEndPr/>
            <w:sdtContent>
              <w:proofErr w:type="spellStart"/>
              <w:r w:rsidR="00F43FB6">
                <w:t>ExaminedSystem</w:t>
              </w:r>
              <w:proofErr w:type="spellEnd"/>
            </w:sdtContent>
          </w:sdt>
        </w:p>
      </w:sdtContent>
    </w:sdt>
    <w:sdt>
      <w:sdtPr>
        <w:tag w:val="goog_rdk_683"/>
        <w:id w:val="1592190120"/>
      </w:sdtPr>
      <w:sdtEndPr/>
      <w:sdtContent>
        <w:p w14:paraId="4BCB9932" w14:textId="77777777" w:rsidR="00E10281" w:rsidRDefault="008D6705">
          <w:pPr>
            <w:spacing w:line="200" w:lineRule="auto"/>
          </w:pPr>
          <w:sdt>
            <w:sdtPr>
              <w:tag w:val="goog_rdk_682"/>
              <w:id w:val="2104212738"/>
            </w:sdtPr>
            <w:sdtEndPr/>
            <w:sdtContent/>
          </w:sdt>
        </w:p>
      </w:sdtContent>
    </w:sdt>
    <w:sdt>
      <w:sdtPr>
        <w:tag w:val="goog_rdk_685"/>
        <w:id w:val="785233132"/>
      </w:sdtPr>
      <w:sdtEndPr/>
      <w:sdtContent>
        <w:p w14:paraId="5CC0EEA7" w14:textId="77777777" w:rsidR="00E10281" w:rsidRDefault="008D6705">
          <w:pPr>
            <w:spacing w:line="200" w:lineRule="auto"/>
          </w:pPr>
          <w:sdt>
            <w:sdtPr>
              <w:tag w:val="goog_rdk_684"/>
              <w:id w:val="1599515423"/>
            </w:sdtPr>
            <w:sdtEndPr/>
            <w:sdtContent>
              <w:r w:rsidR="00F43FB6">
                <w:t xml:space="preserve">List of </w:t>
              </w:r>
              <w:proofErr w:type="spellStart"/>
              <w:r w:rsidR="00F43FB6">
                <w:t>PatientClinicalDocument</w:t>
              </w:r>
              <w:proofErr w:type="spellEnd"/>
              <w:r w:rsidR="00F43FB6">
                <w:t xml:space="preserve"> </w:t>
              </w:r>
              <w:proofErr w:type="spellStart"/>
              <w:r w:rsidR="00F43FB6">
                <w:t>ValueObject</w:t>
              </w:r>
              <w:proofErr w:type="spellEnd"/>
            </w:sdtContent>
          </w:sdt>
        </w:p>
      </w:sdtContent>
    </w:sdt>
    <w:sdt>
      <w:sdtPr>
        <w:tag w:val="goog_rdk_687"/>
        <w:id w:val="104241907"/>
      </w:sdtPr>
      <w:sdtEndPr/>
      <w:sdtContent>
        <w:p w14:paraId="70905C93" w14:textId="77777777" w:rsidR="00E10281" w:rsidRDefault="008D6705">
          <w:pPr>
            <w:spacing w:line="200" w:lineRule="auto"/>
          </w:pPr>
          <w:sdt>
            <w:sdtPr>
              <w:tag w:val="goog_rdk_686"/>
              <w:id w:val="493148168"/>
            </w:sdtPr>
            <w:sdtEndPr/>
            <w:sdtContent/>
          </w:sdt>
        </w:p>
      </w:sdtContent>
    </w:sdt>
    <w:sdt>
      <w:sdtPr>
        <w:tag w:val="goog_rdk_689"/>
        <w:id w:val="1386839683"/>
      </w:sdtPr>
      <w:sdtEndPr/>
      <w:sdtContent>
        <w:p w14:paraId="6D3C606C" w14:textId="77777777" w:rsidR="00E10281" w:rsidRDefault="008D6705">
          <w:pPr>
            <w:spacing w:line="200" w:lineRule="auto"/>
          </w:pPr>
          <w:sdt>
            <w:sdtPr>
              <w:tag w:val="goog_rdk_688"/>
              <w:id w:val="-1393507310"/>
            </w:sdtPr>
            <w:sdtEndPr/>
            <w:sdtContent>
              <w:proofErr w:type="spellStart"/>
              <w:r w:rsidR="00F43FB6">
                <w:t>UniqueFacilityIdentificationNumber</w:t>
              </w:r>
              <w:proofErr w:type="spellEnd"/>
            </w:sdtContent>
          </w:sdt>
        </w:p>
      </w:sdtContent>
    </w:sdt>
    <w:sdt>
      <w:sdtPr>
        <w:tag w:val="goog_rdk_691"/>
        <w:id w:val="293954351"/>
      </w:sdtPr>
      <w:sdtEndPr/>
      <w:sdtContent>
        <w:p w14:paraId="404BF42A" w14:textId="77777777" w:rsidR="00E10281" w:rsidRDefault="008D6705">
          <w:pPr>
            <w:spacing w:line="256" w:lineRule="auto"/>
          </w:pPr>
          <w:sdt>
            <w:sdtPr>
              <w:tag w:val="goog_rdk_690"/>
              <w:id w:val="-1326818415"/>
            </w:sdtPr>
            <w:sdtEndPr/>
            <w:sdtContent/>
          </w:sdt>
        </w:p>
      </w:sdtContent>
    </w:sdt>
    <w:sdt>
      <w:sdtPr>
        <w:tag w:val="goog_rdk_693"/>
        <w:id w:val="846604799"/>
      </w:sdtPr>
      <w:sdtEndPr/>
      <w:sdtContent>
        <w:p w14:paraId="3CE2BC82" w14:textId="77777777" w:rsidR="00E10281" w:rsidRDefault="008D6705">
          <w:pPr>
            <w:spacing w:line="256" w:lineRule="auto"/>
          </w:pPr>
          <w:sdt>
            <w:sdtPr>
              <w:tag w:val="goog_rdk_692"/>
              <w:id w:val="1557509076"/>
            </w:sdtPr>
            <w:sdtEndPr/>
            <w:sdtContent>
              <w:proofErr w:type="spellStart"/>
              <w:r w:rsidR="00F43FB6">
                <w:t>ProviderPatientID</w:t>
              </w:r>
              <w:proofErr w:type="spellEnd"/>
            </w:sdtContent>
          </w:sdt>
        </w:p>
      </w:sdtContent>
    </w:sdt>
    <w:sdt>
      <w:sdtPr>
        <w:tag w:val="goog_rdk_695"/>
        <w:id w:val="-1151830805"/>
      </w:sdtPr>
      <w:sdtEndPr/>
      <w:sdtContent>
        <w:p w14:paraId="6166AB7B" w14:textId="77777777" w:rsidR="00E10281" w:rsidRDefault="008D6705">
          <w:pPr>
            <w:spacing w:line="256" w:lineRule="auto"/>
          </w:pPr>
          <w:sdt>
            <w:sdtPr>
              <w:tag w:val="goog_rdk_694"/>
              <w:id w:val="2073853090"/>
            </w:sdtPr>
            <w:sdtEndPr/>
            <w:sdtContent/>
          </w:sdt>
        </w:p>
      </w:sdtContent>
    </w:sdt>
    <w:sdt>
      <w:sdtPr>
        <w:tag w:val="goog_rdk_697"/>
        <w:id w:val="-69277082"/>
      </w:sdtPr>
      <w:sdtEndPr/>
      <w:sdtContent>
        <w:p w14:paraId="3ACD68DF" w14:textId="77777777" w:rsidR="00E10281" w:rsidRDefault="008D6705">
          <w:pPr>
            <w:spacing w:line="256" w:lineRule="auto"/>
          </w:pPr>
          <w:sdt>
            <w:sdtPr>
              <w:tag w:val="goog_rdk_696"/>
              <w:id w:val="-919102291"/>
            </w:sdtPr>
            <w:sdtEndPr/>
            <w:sdtContent>
              <w:proofErr w:type="spellStart"/>
              <w:r w:rsidR="00F43FB6">
                <w:t>EncounterID</w:t>
              </w:r>
              <w:proofErr w:type="spellEnd"/>
            </w:sdtContent>
          </w:sdt>
        </w:p>
      </w:sdtContent>
    </w:sdt>
    <w:sdt>
      <w:sdtPr>
        <w:tag w:val="goog_rdk_699"/>
        <w:id w:val="797420962"/>
      </w:sdtPr>
      <w:sdtEndPr/>
      <w:sdtContent>
        <w:p w14:paraId="753D0F05" w14:textId="77777777" w:rsidR="00E10281" w:rsidRDefault="008D6705">
          <w:pPr>
            <w:spacing w:line="256" w:lineRule="auto"/>
          </w:pPr>
          <w:sdt>
            <w:sdtPr>
              <w:tag w:val="goog_rdk_698"/>
              <w:id w:val="-1422171967"/>
            </w:sdtPr>
            <w:sdtEndPr/>
            <w:sdtContent/>
          </w:sdt>
        </w:p>
      </w:sdtContent>
    </w:sdt>
    <w:sdt>
      <w:sdtPr>
        <w:tag w:val="goog_rdk_701"/>
        <w:id w:val="-404220500"/>
      </w:sdtPr>
      <w:sdtEndPr/>
      <w:sdtContent>
        <w:p w14:paraId="4276351E" w14:textId="77777777" w:rsidR="00E10281" w:rsidRDefault="008D6705">
          <w:pPr>
            <w:spacing w:line="200" w:lineRule="auto"/>
            <w:rPr>
              <w:b/>
              <w:sz w:val="24"/>
              <w:szCs w:val="24"/>
            </w:rPr>
          </w:pPr>
          <w:sdt>
            <w:sdtPr>
              <w:tag w:val="goog_rdk_700"/>
              <w:id w:val="2126421785"/>
            </w:sdtPr>
            <w:sdtEndPr/>
            <w:sdtContent>
              <w:r w:rsidR="00F43FB6">
                <w:rPr>
                  <w:b/>
                  <w:sz w:val="24"/>
                  <w:szCs w:val="24"/>
                </w:rPr>
                <w:t>Lab Investigation Value Object</w:t>
              </w:r>
            </w:sdtContent>
          </w:sdt>
        </w:p>
      </w:sdtContent>
    </w:sdt>
    <w:sdt>
      <w:sdtPr>
        <w:tag w:val="goog_rdk_703"/>
        <w:id w:val="-1367130101"/>
      </w:sdtPr>
      <w:sdtEndPr/>
      <w:sdtContent>
        <w:p w14:paraId="4BE094F1" w14:textId="77777777" w:rsidR="00E10281" w:rsidRDefault="008D6705">
          <w:pPr>
            <w:spacing w:line="256" w:lineRule="auto"/>
          </w:pPr>
          <w:sdt>
            <w:sdtPr>
              <w:tag w:val="goog_rdk_702"/>
              <w:id w:val="-1124528538"/>
            </w:sdtPr>
            <w:sdtEndPr/>
            <w:sdtContent>
              <w:r w:rsidR="00F43FB6">
                <w:t xml:space="preserve">Lab Order Code </w:t>
              </w:r>
            </w:sdtContent>
          </w:sdt>
        </w:p>
      </w:sdtContent>
    </w:sdt>
    <w:sdt>
      <w:sdtPr>
        <w:tag w:val="goog_rdk_705"/>
        <w:id w:val="1045413686"/>
      </w:sdtPr>
      <w:sdtEndPr/>
      <w:sdtContent>
        <w:p w14:paraId="01BEC19D" w14:textId="77777777" w:rsidR="00E10281" w:rsidRDefault="008D6705">
          <w:pPr>
            <w:spacing w:line="256" w:lineRule="auto"/>
          </w:pPr>
          <w:sdt>
            <w:sdtPr>
              <w:tag w:val="goog_rdk_704"/>
              <w:id w:val="809134588"/>
            </w:sdtPr>
            <w:sdtEndPr/>
            <w:sdtContent>
              <w:r w:rsidR="00F43FB6">
                <w:t>Lab Result ID</w:t>
              </w:r>
            </w:sdtContent>
          </w:sdt>
        </w:p>
      </w:sdtContent>
    </w:sdt>
    <w:sdt>
      <w:sdtPr>
        <w:tag w:val="goog_rdk_707"/>
        <w:id w:val="-1120301002"/>
      </w:sdtPr>
      <w:sdtEndPr/>
      <w:sdtContent>
        <w:p w14:paraId="0E165245" w14:textId="77777777" w:rsidR="00E10281" w:rsidRDefault="008D6705">
          <w:pPr>
            <w:spacing w:line="256" w:lineRule="auto"/>
          </w:pPr>
          <w:sdt>
            <w:sdtPr>
              <w:tag w:val="goog_rdk_706"/>
              <w:id w:val="-663634517"/>
            </w:sdtPr>
            <w:sdtEndPr/>
            <w:sdtContent>
              <w:r w:rsidR="00F43FB6">
                <w:t>Result Date</w:t>
              </w:r>
            </w:sdtContent>
          </w:sdt>
        </w:p>
      </w:sdtContent>
    </w:sdt>
    <w:sdt>
      <w:sdtPr>
        <w:tag w:val="goog_rdk_709"/>
        <w:id w:val="878434456"/>
      </w:sdtPr>
      <w:sdtEndPr/>
      <w:sdtContent>
        <w:p w14:paraId="095ED752" w14:textId="77777777" w:rsidR="00E10281" w:rsidRDefault="008D6705">
          <w:pPr>
            <w:spacing w:line="256" w:lineRule="auto"/>
          </w:pPr>
          <w:sdt>
            <w:sdtPr>
              <w:tag w:val="goog_rdk_708"/>
              <w:id w:val="-683435561"/>
            </w:sdtPr>
            <w:sdtEndPr/>
            <w:sdtContent>
              <w:r w:rsidR="00F43FB6">
                <w:t>Result Time</w:t>
              </w:r>
            </w:sdtContent>
          </w:sdt>
        </w:p>
      </w:sdtContent>
    </w:sdt>
    <w:sdt>
      <w:sdtPr>
        <w:tag w:val="goog_rdk_711"/>
        <w:id w:val="-281804553"/>
      </w:sdtPr>
      <w:sdtEndPr/>
      <w:sdtContent>
        <w:p w14:paraId="16771C64" w14:textId="77777777" w:rsidR="00E10281" w:rsidRDefault="008D6705">
          <w:pPr>
            <w:spacing w:line="256" w:lineRule="auto"/>
          </w:pPr>
          <w:sdt>
            <w:sdtPr>
              <w:tag w:val="goog_rdk_710"/>
              <w:id w:val="-1349557066"/>
            </w:sdtPr>
            <w:sdtEndPr/>
            <w:sdtContent>
              <w:r w:rsidR="00F43FB6">
                <w:t>Result Type</w:t>
              </w:r>
            </w:sdtContent>
          </w:sdt>
        </w:p>
      </w:sdtContent>
    </w:sdt>
    <w:sdt>
      <w:sdtPr>
        <w:tag w:val="goog_rdk_713"/>
        <w:id w:val="-1191834185"/>
      </w:sdtPr>
      <w:sdtEndPr/>
      <w:sdtContent>
        <w:p w14:paraId="7288D342" w14:textId="77777777" w:rsidR="00E10281" w:rsidRDefault="008D6705">
          <w:pPr>
            <w:spacing w:line="256" w:lineRule="auto"/>
          </w:pPr>
          <w:sdt>
            <w:sdtPr>
              <w:tag w:val="goog_rdk_712"/>
              <w:id w:val="1200293017"/>
            </w:sdtPr>
            <w:sdtEndPr/>
            <w:sdtContent>
              <w:r w:rsidR="00F43FB6">
                <w:t>Result Status</w:t>
              </w:r>
            </w:sdtContent>
          </w:sdt>
        </w:p>
      </w:sdtContent>
    </w:sdt>
    <w:sdt>
      <w:sdtPr>
        <w:tag w:val="goog_rdk_715"/>
        <w:id w:val="-236319614"/>
      </w:sdtPr>
      <w:sdtEndPr/>
      <w:sdtContent>
        <w:p w14:paraId="061D8E41" w14:textId="77777777" w:rsidR="00E10281" w:rsidRDefault="008D6705">
          <w:pPr>
            <w:spacing w:line="256" w:lineRule="auto"/>
          </w:pPr>
          <w:sdt>
            <w:sdtPr>
              <w:tag w:val="goog_rdk_714"/>
              <w:id w:val="1572531546"/>
            </w:sdtPr>
            <w:sdtEndPr/>
            <w:sdtContent>
              <w:r w:rsidR="00F43FB6">
                <w:t>Result Value</w:t>
              </w:r>
            </w:sdtContent>
          </w:sdt>
        </w:p>
      </w:sdtContent>
    </w:sdt>
    <w:sdt>
      <w:sdtPr>
        <w:tag w:val="goog_rdk_717"/>
        <w:id w:val="739450924"/>
      </w:sdtPr>
      <w:sdtEndPr/>
      <w:sdtContent>
        <w:p w14:paraId="36E71015" w14:textId="77777777" w:rsidR="00E10281" w:rsidRDefault="008D6705">
          <w:pPr>
            <w:spacing w:line="256" w:lineRule="auto"/>
          </w:pPr>
          <w:sdt>
            <w:sdtPr>
              <w:tag w:val="goog_rdk_716"/>
              <w:id w:val="819927308"/>
            </w:sdtPr>
            <w:sdtEndPr/>
            <w:sdtContent>
              <w:r w:rsidR="00F43FB6">
                <w:t>Result Interpretation</w:t>
              </w:r>
            </w:sdtContent>
          </w:sdt>
        </w:p>
      </w:sdtContent>
    </w:sdt>
    <w:sdt>
      <w:sdtPr>
        <w:tag w:val="goog_rdk_719"/>
        <w:id w:val="684721256"/>
      </w:sdtPr>
      <w:sdtEndPr/>
      <w:sdtContent>
        <w:p w14:paraId="5960BF82" w14:textId="77777777" w:rsidR="00E10281" w:rsidRDefault="008D6705">
          <w:pPr>
            <w:spacing w:line="256" w:lineRule="auto"/>
          </w:pPr>
          <w:sdt>
            <w:sdtPr>
              <w:tag w:val="goog_rdk_718"/>
              <w:id w:val="1973098130"/>
            </w:sdtPr>
            <w:sdtEndPr/>
            <w:sdtContent>
              <w:proofErr w:type="spellStart"/>
              <w:r w:rsidR="00F43FB6">
                <w:t>ProviderPatientID</w:t>
              </w:r>
              <w:proofErr w:type="spellEnd"/>
            </w:sdtContent>
          </w:sdt>
        </w:p>
      </w:sdtContent>
    </w:sdt>
    <w:sdt>
      <w:sdtPr>
        <w:tag w:val="goog_rdk_721"/>
        <w:id w:val="-627711626"/>
      </w:sdtPr>
      <w:sdtEndPr/>
      <w:sdtContent>
        <w:p w14:paraId="6F9FBBCF" w14:textId="77777777" w:rsidR="00E10281" w:rsidRDefault="008D6705">
          <w:pPr>
            <w:spacing w:line="256" w:lineRule="auto"/>
          </w:pPr>
          <w:sdt>
            <w:sdtPr>
              <w:tag w:val="goog_rdk_720"/>
              <w:id w:val="1657493574"/>
            </w:sdtPr>
            <w:sdtEndPr/>
            <w:sdtContent>
              <w:proofErr w:type="spellStart"/>
              <w:r w:rsidR="00F43FB6">
                <w:t>EncounterID</w:t>
              </w:r>
              <w:proofErr w:type="spellEnd"/>
            </w:sdtContent>
          </w:sdt>
        </w:p>
      </w:sdtContent>
    </w:sdt>
    <w:sdt>
      <w:sdtPr>
        <w:tag w:val="goog_rdk_723"/>
        <w:id w:val="1053049034"/>
      </w:sdtPr>
      <w:sdtEndPr/>
      <w:sdtContent>
        <w:p w14:paraId="5DF4EF61" w14:textId="77777777" w:rsidR="00E10281" w:rsidRDefault="008D6705">
          <w:pPr>
            <w:spacing w:line="256" w:lineRule="auto"/>
          </w:pPr>
          <w:sdt>
            <w:sdtPr>
              <w:tag w:val="goog_rdk_722"/>
              <w:id w:val="-813644222"/>
            </w:sdtPr>
            <w:sdtEndPr/>
            <w:sdtContent>
              <w:proofErr w:type="spellStart"/>
              <w:r w:rsidR="00F43FB6">
                <w:t>UniqueFacilityIdentificationNumber</w:t>
              </w:r>
              <w:proofErr w:type="spellEnd"/>
            </w:sdtContent>
          </w:sdt>
        </w:p>
      </w:sdtContent>
    </w:sdt>
    <w:sdt>
      <w:sdtPr>
        <w:tag w:val="goog_rdk_725"/>
        <w:id w:val="-1953691617"/>
      </w:sdtPr>
      <w:sdtEndPr/>
      <w:sdtContent>
        <w:p w14:paraId="18904DC2" w14:textId="77777777" w:rsidR="00E10281" w:rsidRDefault="008D6705">
          <w:pPr>
            <w:spacing w:line="256" w:lineRule="auto"/>
          </w:pPr>
          <w:sdt>
            <w:sdtPr>
              <w:tag w:val="goog_rdk_724"/>
              <w:id w:val="-921110341"/>
            </w:sdtPr>
            <w:sdtEndPr/>
            <w:sdtContent>
              <w:r w:rsidR="00F43FB6">
                <w:t>Clinical Document ID</w:t>
              </w:r>
            </w:sdtContent>
          </w:sdt>
        </w:p>
      </w:sdtContent>
    </w:sdt>
    <w:sdt>
      <w:sdtPr>
        <w:tag w:val="goog_rdk_727"/>
        <w:id w:val="1786540924"/>
      </w:sdtPr>
      <w:sdtEndPr/>
      <w:sdtContent>
        <w:p w14:paraId="7303C611" w14:textId="77777777" w:rsidR="00E10281" w:rsidRDefault="008D6705">
          <w:pPr>
            <w:spacing w:line="256" w:lineRule="auto"/>
          </w:pPr>
          <w:sdt>
            <w:sdtPr>
              <w:tag w:val="goog_rdk_726"/>
              <w:id w:val="-444691929"/>
            </w:sdtPr>
            <w:sdtEndPr/>
            <w:sdtContent/>
          </w:sdt>
        </w:p>
      </w:sdtContent>
    </w:sdt>
    <w:sdt>
      <w:sdtPr>
        <w:tag w:val="goog_rdk_729"/>
        <w:id w:val="-53314320"/>
      </w:sdtPr>
      <w:sdtEndPr/>
      <w:sdtContent>
        <w:p w14:paraId="72D27C06" w14:textId="77777777" w:rsidR="00E10281" w:rsidRDefault="008D6705">
          <w:pPr>
            <w:spacing w:line="256" w:lineRule="auto"/>
          </w:pPr>
          <w:sdt>
            <w:sdtPr>
              <w:tag w:val="goog_rdk_728"/>
              <w:id w:val="-1525931578"/>
            </w:sdtPr>
            <w:sdtEndPr/>
            <w:sdtContent>
              <w:r w:rsidR="00F43FB6">
                <w:t xml:space="preserve">Clinical Document </w:t>
              </w:r>
            </w:sdtContent>
          </w:sdt>
        </w:p>
      </w:sdtContent>
    </w:sdt>
    <w:sdt>
      <w:sdtPr>
        <w:tag w:val="goog_rdk_731"/>
        <w:id w:val="454062134"/>
      </w:sdtPr>
      <w:sdtEndPr/>
      <w:sdtContent>
        <w:p w14:paraId="0FECEA25" w14:textId="77777777" w:rsidR="00E10281" w:rsidRDefault="008D6705">
          <w:pPr>
            <w:spacing w:line="256" w:lineRule="auto"/>
          </w:pPr>
          <w:sdt>
            <w:sdtPr>
              <w:tag w:val="goog_rdk_730"/>
              <w:id w:val="1792241985"/>
            </w:sdtPr>
            <w:sdtEndPr/>
            <w:sdtContent>
              <w:r w:rsidR="00F43FB6">
                <w:t>Clinical Document Type</w:t>
              </w:r>
            </w:sdtContent>
          </w:sdt>
        </w:p>
      </w:sdtContent>
    </w:sdt>
    <w:sdt>
      <w:sdtPr>
        <w:tag w:val="goog_rdk_733"/>
        <w:id w:val="-79752097"/>
      </w:sdtPr>
      <w:sdtEndPr/>
      <w:sdtContent>
        <w:p w14:paraId="0EDF3994" w14:textId="77777777" w:rsidR="00E10281" w:rsidRDefault="008D6705">
          <w:pPr>
            <w:spacing w:line="256" w:lineRule="auto"/>
          </w:pPr>
          <w:sdt>
            <w:sdtPr>
              <w:tag w:val="goog_rdk_732"/>
              <w:id w:val="379439797"/>
            </w:sdtPr>
            <w:sdtEndPr/>
            <w:sdtContent/>
          </w:sdt>
        </w:p>
      </w:sdtContent>
    </w:sdt>
    <w:sdt>
      <w:sdtPr>
        <w:tag w:val="goog_rdk_735"/>
        <w:id w:val="-1352254221"/>
      </w:sdtPr>
      <w:sdtEndPr/>
      <w:sdtContent>
        <w:p w14:paraId="24B095B8" w14:textId="77777777" w:rsidR="00E10281" w:rsidRDefault="008D6705">
          <w:pPr>
            <w:spacing w:line="200" w:lineRule="auto"/>
            <w:rPr>
              <w:b/>
              <w:sz w:val="24"/>
              <w:szCs w:val="24"/>
            </w:rPr>
          </w:pPr>
          <w:sdt>
            <w:sdtPr>
              <w:tag w:val="goog_rdk_734"/>
              <w:id w:val="407511272"/>
            </w:sdtPr>
            <w:sdtEndPr/>
            <w:sdtContent>
              <w:r w:rsidR="00F43FB6">
                <w:rPr>
                  <w:b/>
                  <w:sz w:val="24"/>
                  <w:szCs w:val="24"/>
                </w:rPr>
                <w:t>Radiology Investigation Value Object</w:t>
              </w:r>
            </w:sdtContent>
          </w:sdt>
        </w:p>
      </w:sdtContent>
    </w:sdt>
    <w:sdt>
      <w:sdtPr>
        <w:tag w:val="goog_rdk_737"/>
        <w:id w:val="1841891241"/>
      </w:sdtPr>
      <w:sdtEndPr/>
      <w:sdtContent>
        <w:p w14:paraId="256C7B1A" w14:textId="77777777" w:rsidR="00E10281" w:rsidRDefault="008D6705">
          <w:pPr>
            <w:spacing w:line="256" w:lineRule="auto"/>
          </w:pPr>
          <w:sdt>
            <w:sdtPr>
              <w:tag w:val="goog_rdk_736"/>
              <w:id w:val="-1868132541"/>
            </w:sdtPr>
            <w:sdtEndPr/>
            <w:sdtContent>
              <w:r w:rsidR="00F43FB6">
                <w:t>Radiology Procedure Date</w:t>
              </w:r>
            </w:sdtContent>
          </w:sdt>
        </w:p>
      </w:sdtContent>
    </w:sdt>
    <w:sdt>
      <w:sdtPr>
        <w:tag w:val="goog_rdk_739"/>
        <w:id w:val="25535341"/>
      </w:sdtPr>
      <w:sdtEndPr/>
      <w:sdtContent>
        <w:p w14:paraId="4DBB6452" w14:textId="77777777" w:rsidR="00E10281" w:rsidRDefault="008D6705">
          <w:pPr>
            <w:spacing w:line="256" w:lineRule="auto"/>
          </w:pPr>
          <w:sdt>
            <w:sdtPr>
              <w:tag w:val="goog_rdk_738"/>
              <w:id w:val="415133656"/>
            </w:sdtPr>
            <w:sdtEndPr/>
            <w:sdtContent>
              <w:r w:rsidR="00F43FB6">
                <w:t>Radiology Procedure Time</w:t>
              </w:r>
            </w:sdtContent>
          </w:sdt>
        </w:p>
      </w:sdtContent>
    </w:sdt>
    <w:sdt>
      <w:sdtPr>
        <w:tag w:val="goog_rdk_741"/>
        <w:id w:val="-1314707901"/>
      </w:sdtPr>
      <w:sdtEndPr/>
      <w:sdtContent>
        <w:p w14:paraId="29046965" w14:textId="77777777" w:rsidR="00E10281" w:rsidRDefault="008D6705">
          <w:pPr>
            <w:spacing w:line="256" w:lineRule="auto"/>
          </w:pPr>
          <w:sdt>
            <w:sdtPr>
              <w:tag w:val="goog_rdk_740"/>
              <w:id w:val="-121855518"/>
            </w:sdtPr>
            <w:sdtEndPr/>
            <w:sdtContent>
              <w:r w:rsidR="00F43FB6">
                <w:t>Radiologist Impression</w:t>
              </w:r>
            </w:sdtContent>
          </w:sdt>
        </w:p>
      </w:sdtContent>
    </w:sdt>
    <w:sdt>
      <w:sdtPr>
        <w:tag w:val="goog_rdk_743"/>
        <w:id w:val="-837841604"/>
      </w:sdtPr>
      <w:sdtEndPr/>
      <w:sdtContent>
        <w:p w14:paraId="294C05BC" w14:textId="77777777" w:rsidR="00E10281" w:rsidRDefault="008D6705">
          <w:pPr>
            <w:spacing w:line="256" w:lineRule="auto"/>
          </w:pPr>
          <w:sdt>
            <w:sdtPr>
              <w:tag w:val="goog_rdk_742"/>
              <w:id w:val="795421566"/>
            </w:sdtPr>
            <w:sdtEndPr/>
            <w:sdtContent>
              <w:r w:rsidR="00F43FB6">
                <w:t>Radiology Procedure Code</w:t>
              </w:r>
            </w:sdtContent>
          </w:sdt>
        </w:p>
      </w:sdtContent>
    </w:sdt>
    <w:sdt>
      <w:sdtPr>
        <w:tag w:val="goog_rdk_745"/>
        <w:id w:val="1884442889"/>
      </w:sdtPr>
      <w:sdtEndPr/>
      <w:sdtContent>
        <w:p w14:paraId="6484C00E" w14:textId="77777777" w:rsidR="00E10281" w:rsidRDefault="008D6705">
          <w:pPr>
            <w:spacing w:line="256" w:lineRule="auto"/>
          </w:pPr>
          <w:sdt>
            <w:sdtPr>
              <w:tag w:val="goog_rdk_744"/>
              <w:id w:val="-1510204323"/>
            </w:sdtPr>
            <w:sdtEndPr/>
            <w:sdtContent>
              <w:r w:rsidR="00F43FB6">
                <w:t>Radiology Procedure Name</w:t>
              </w:r>
            </w:sdtContent>
          </w:sdt>
        </w:p>
      </w:sdtContent>
    </w:sdt>
    <w:sdt>
      <w:sdtPr>
        <w:tag w:val="goog_rdk_747"/>
        <w:id w:val="623737562"/>
      </w:sdtPr>
      <w:sdtEndPr/>
      <w:sdtContent>
        <w:p w14:paraId="53C8D338" w14:textId="77777777" w:rsidR="00E10281" w:rsidRDefault="008D6705">
          <w:pPr>
            <w:spacing w:line="256" w:lineRule="auto"/>
          </w:pPr>
          <w:sdt>
            <w:sdtPr>
              <w:tag w:val="goog_rdk_746"/>
              <w:id w:val="264124059"/>
            </w:sdtPr>
            <w:sdtEndPr/>
            <w:sdtContent>
              <w:r w:rsidR="00F43FB6">
                <w:t>Radiology Result Status</w:t>
              </w:r>
            </w:sdtContent>
          </w:sdt>
        </w:p>
      </w:sdtContent>
    </w:sdt>
    <w:sdt>
      <w:sdtPr>
        <w:tag w:val="goog_rdk_749"/>
        <w:id w:val="-2116821250"/>
      </w:sdtPr>
      <w:sdtEndPr/>
      <w:sdtContent>
        <w:p w14:paraId="5A5BE807" w14:textId="77777777" w:rsidR="00E10281" w:rsidRDefault="008D6705">
          <w:pPr>
            <w:spacing w:line="256" w:lineRule="auto"/>
          </w:pPr>
          <w:sdt>
            <w:sdtPr>
              <w:tag w:val="goog_rdk_748"/>
              <w:id w:val="1608466578"/>
            </w:sdtPr>
            <w:sdtEndPr/>
            <w:sdtContent>
              <w:r w:rsidR="00F43FB6">
                <w:t>Radiology Result ID</w:t>
              </w:r>
            </w:sdtContent>
          </w:sdt>
        </w:p>
      </w:sdtContent>
    </w:sdt>
    <w:sdt>
      <w:sdtPr>
        <w:tag w:val="goog_rdk_751"/>
        <w:id w:val="2120862608"/>
      </w:sdtPr>
      <w:sdtEndPr/>
      <w:sdtContent>
        <w:p w14:paraId="12E148D6" w14:textId="77777777" w:rsidR="00E10281" w:rsidRDefault="008D6705">
          <w:pPr>
            <w:spacing w:line="256" w:lineRule="auto"/>
          </w:pPr>
          <w:sdt>
            <w:sdtPr>
              <w:tag w:val="goog_rdk_750"/>
              <w:id w:val="468482372"/>
            </w:sdtPr>
            <w:sdtEndPr/>
            <w:sdtContent>
              <w:proofErr w:type="spellStart"/>
              <w:r w:rsidR="00F43FB6">
                <w:t>ProviderPatientID</w:t>
              </w:r>
              <w:proofErr w:type="spellEnd"/>
            </w:sdtContent>
          </w:sdt>
        </w:p>
      </w:sdtContent>
    </w:sdt>
    <w:sdt>
      <w:sdtPr>
        <w:tag w:val="goog_rdk_753"/>
        <w:id w:val="228203791"/>
      </w:sdtPr>
      <w:sdtEndPr/>
      <w:sdtContent>
        <w:p w14:paraId="67B3E99F" w14:textId="77777777" w:rsidR="00E10281" w:rsidRDefault="008D6705">
          <w:pPr>
            <w:spacing w:line="256" w:lineRule="auto"/>
          </w:pPr>
          <w:sdt>
            <w:sdtPr>
              <w:tag w:val="goog_rdk_752"/>
              <w:id w:val="-1015217003"/>
            </w:sdtPr>
            <w:sdtEndPr/>
            <w:sdtContent>
              <w:proofErr w:type="spellStart"/>
              <w:r w:rsidR="00F43FB6">
                <w:t>EncounterID</w:t>
              </w:r>
              <w:proofErr w:type="spellEnd"/>
            </w:sdtContent>
          </w:sdt>
        </w:p>
      </w:sdtContent>
    </w:sdt>
    <w:sdt>
      <w:sdtPr>
        <w:tag w:val="goog_rdk_755"/>
        <w:id w:val="-1177339608"/>
      </w:sdtPr>
      <w:sdtEndPr/>
      <w:sdtContent>
        <w:p w14:paraId="7C165538" w14:textId="77777777" w:rsidR="00E10281" w:rsidRDefault="008D6705">
          <w:pPr>
            <w:spacing w:line="256" w:lineRule="auto"/>
          </w:pPr>
          <w:sdt>
            <w:sdtPr>
              <w:tag w:val="goog_rdk_754"/>
              <w:id w:val="628203481"/>
            </w:sdtPr>
            <w:sdtEndPr/>
            <w:sdtContent>
              <w:proofErr w:type="spellStart"/>
              <w:r w:rsidR="00F43FB6">
                <w:t>UniqueFacilityIdentificationNumber</w:t>
              </w:r>
              <w:proofErr w:type="spellEnd"/>
            </w:sdtContent>
          </w:sdt>
        </w:p>
      </w:sdtContent>
    </w:sdt>
    <w:sdt>
      <w:sdtPr>
        <w:tag w:val="goog_rdk_757"/>
        <w:id w:val="1163580937"/>
      </w:sdtPr>
      <w:sdtEndPr/>
      <w:sdtContent>
        <w:p w14:paraId="7FD04B16" w14:textId="77777777" w:rsidR="00E10281" w:rsidRDefault="008D6705">
          <w:pPr>
            <w:spacing w:line="256" w:lineRule="auto"/>
          </w:pPr>
          <w:sdt>
            <w:sdtPr>
              <w:tag w:val="goog_rdk_756"/>
              <w:id w:val="-48685734"/>
            </w:sdtPr>
            <w:sdtEndPr/>
            <w:sdtContent>
              <w:r w:rsidR="00F43FB6">
                <w:t>Clinical Document ID</w:t>
              </w:r>
            </w:sdtContent>
          </w:sdt>
        </w:p>
      </w:sdtContent>
    </w:sdt>
    <w:sdt>
      <w:sdtPr>
        <w:tag w:val="goog_rdk_759"/>
        <w:id w:val="-2146034489"/>
      </w:sdtPr>
      <w:sdtEndPr/>
      <w:sdtContent>
        <w:p w14:paraId="74DD9408" w14:textId="77777777" w:rsidR="00E10281" w:rsidRDefault="008D6705">
          <w:pPr>
            <w:spacing w:line="256" w:lineRule="auto"/>
          </w:pPr>
          <w:sdt>
            <w:sdtPr>
              <w:tag w:val="goog_rdk_758"/>
              <w:id w:val="-1954005727"/>
            </w:sdtPr>
            <w:sdtEndPr/>
            <w:sdtContent>
              <w:r w:rsidR="00F43FB6">
                <w:t xml:space="preserve">Clinical Document </w:t>
              </w:r>
            </w:sdtContent>
          </w:sdt>
        </w:p>
      </w:sdtContent>
    </w:sdt>
    <w:sdt>
      <w:sdtPr>
        <w:tag w:val="goog_rdk_761"/>
        <w:id w:val="1244228772"/>
      </w:sdtPr>
      <w:sdtEndPr/>
      <w:sdtContent>
        <w:p w14:paraId="7384FFA6" w14:textId="77777777" w:rsidR="00E10281" w:rsidRDefault="008D6705">
          <w:pPr>
            <w:spacing w:line="256" w:lineRule="auto"/>
          </w:pPr>
          <w:sdt>
            <w:sdtPr>
              <w:tag w:val="goog_rdk_760"/>
              <w:id w:val="1088578344"/>
            </w:sdtPr>
            <w:sdtEndPr/>
            <w:sdtContent>
              <w:r w:rsidR="00F43FB6">
                <w:t>Clinical Document Type</w:t>
              </w:r>
            </w:sdtContent>
          </w:sdt>
        </w:p>
      </w:sdtContent>
    </w:sdt>
    <w:sdt>
      <w:sdtPr>
        <w:tag w:val="goog_rdk_763"/>
        <w:id w:val="1225956241"/>
      </w:sdtPr>
      <w:sdtEndPr/>
      <w:sdtContent>
        <w:p w14:paraId="5050702D" w14:textId="77777777" w:rsidR="00E10281" w:rsidRDefault="008D6705">
          <w:pPr>
            <w:spacing w:line="256" w:lineRule="auto"/>
          </w:pPr>
          <w:sdt>
            <w:sdtPr>
              <w:tag w:val="goog_rdk_762"/>
              <w:id w:val="853916155"/>
            </w:sdtPr>
            <w:sdtEndPr/>
            <w:sdtContent/>
          </w:sdt>
        </w:p>
      </w:sdtContent>
    </w:sdt>
    <w:sdt>
      <w:sdtPr>
        <w:tag w:val="goog_rdk_765"/>
        <w:id w:val="458768158"/>
      </w:sdtPr>
      <w:sdtEndPr/>
      <w:sdtContent>
        <w:p w14:paraId="38EC4557" w14:textId="77777777" w:rsidR="00E10281" w:rsidRDefault="008D6705">
          <w:pPr>
            <w:spacing w:line="256" w:lineRule="auto"/>
          </w:pPr>
          <w:sdt>
            <w:sdtPr>
              <w:tag w:val="goog_rdk_764"/>
              <w:id w:val="1891915848"/>
            </w:sdtPr>
            <w:sdtEndPr/>
            <w:sdtContent/>
          </w:sdt>
        </w:p>
      </w:sdtContent>
    </w:sdt>
    <w:sdt>
      <w:sdtPr>
        <w:tag w:val="goog_rdk_767"/>
        <w:id w:val="-576825421"/>
      </w:sdtPr>
      <w:sdtEndPr/>
      <w:sdtContent>
        <w:p w14:paraId="5B2CF006" w14:textId="77777777" w:rsidR="00E10281" w:rsidRDefault="008D6705">
          <w:pPr>
            <w:pBdr>
              <w:top w:val="nil"/>
              <w:left w:val="nil"/>
              <w:bottom w:val="nil"/>
              <w:right w:val="nil"/>
              <w:between w:val="nil"/>
            </w:pBdr>
            <w:spacing w:before="240" w:after="160"/>
            <w:ind w:left="792" w:hanging="720"/>
            <w:rPr>
              <w:rFonts w:ascii="Times New Roman" w:hAnsi="Times New Roman"/>
              <w:b/>
              <w:color w:val="000000"/>
            </w:rPr>
          </w:pPr>
          <w:sdt>
            <w:sdtPr>
              <w:tag w:val="goog_rdk_766"/>
              <w:id w:val="-1336992192"/>
            </w:sdtPr>
            <w:sdtEndPr/>
            <w:sdtContent/>
          </w:sdt>
        </w:p>
      </w:sdtContent>
    </w:sdt>
    <w:sdt>
      <w:sdtPr>
        <w:tag w:val="goog_rdk_769"/>
        <w:id w:val="1078710910"/>
      </w:sdtPr>
      <w:sdtEndPr/>
      <w:sdtContent>
        <w:p w14:paraId="6600F2B7" w14:textId="77777777" w:rsidR="00E10281" w:rsidRDefault="008D6705">
          <w:pPr>
            <w:spacing w:line="256" w:lineRule="auto"/>
          </w:pPr>
          <w:sdt>
            <w:sdtPr>
              <w:tag w:val="goog_rdk_768"/>
              <w:id w:val="-1050454957"/>
            </w:sdtPr>
            <w:sdtEndPr/>
            <w:sdtContent/>
          </w:sdt>
        </w:p>
      </w:sdtContent>
    </w:sdt>
    <w:sdt>
      <w:sdtPr>
        <w:tag w:val="goog_rdk_771"/>
        <w:id w:val="-1172101717"/>
      </w:sdtPr>
      <w:sdtEndPr/>
      <w:sdtContent>
        <w:p w14:paraId="4D6C3CD5" w14:textId="77777777" w:rsidR="00E10281" w:rsidRDefault="008D6705">
          <w:pPr>
            <w:rPr>
              <w:b/>
              <w:color w:val="C00000"/>
              <w:sz w:val="28"/>
              <w:szCs w:val="28"/>
            </w:rPr>
          </w:pPr>
          <w:sdt>
            <w:sdtPr>
              <w:tag w:val="goog_rdk_770"/>
              <w:id w:val="-1842766763"/>
            </w:sdtPr>
            <w:sdtEndPr/>
            <w:sdtContent>
              <w:r w:rsidR="00F43FB6">
                <w:rPr>
                  <w:b/>
                  <w:color w:val="C00000"/>
                  <w:sz w:val="28"/>
                  <w:szCs w:val="28"/>
                </w:rPr>
                <w:t>REST API Specification (Restful Web service APIs)</w:t>
              </w:r>
            </w:sdtContent>
          </w:sdt>
        </w:p>
      </w:sdtContent>
    </w:sdt>
    <w:sdt>
      <w:sdtPr>
        <w:tag w:val="goog_rdk_773"/>
        <w:id w:val="225109468"/>
      </w:sdtPr>
      <w:sdtEndPr/>
      <w:sdtContent>
        <w:p w14:paraId="4C6695DD" w14:textId="77777777" w:rsidR="00E10281" w:rsidRDefault="008D6705">
          <w:pPr>
            <w:rPr>
              <w:b/>
              <w:color w:val="C00000"/>
              <w:sz w:val="28"/>
              <w:szCs w:val="28"/>
            </w:rPr>
          </w:pPr>
          <w:sdt>
            <w:sdtPr>
              <w:tag w:val="goog_rdk_772"/>
              <w:id w:val="1335413430"/>
            </w:sdtPr>
            <w:sdtEndPr/>
            <w:sdtContent/>
          </w:sdt>
        </w:p>
      </w:sdtContent>
    </w:sdt>
    <w:sdt>
      <w:sdtPr>
        <w:tag w:val="goog_rdk_775"/>
        <w:id w:val="-2111964088"/>
      </w:sdtPr>
      <w:sdtEndPr/>
      <w:sdtContent>
        <w:p w14:paraId="16901B00" w14:textId="77777777" w:rsidR="00E10281" w:rsidRDefault="008D6705">
          <w:pPr>
            <w:rPr>
              <w:b/>
              <w:color w:val="4472C4"/>
            </w:rPr>
          </w:pPr>
          <w:sdt>
            <w:sdtPr>
              <w:tag w:val="goog_rdk_774"/>
              <w:id w:val="-1838913840"/>
            </w:sdtPr>
            <w:sdtEndPr/>
            <w:sdtContent>
              <w:proofErr w:type="spellStart"/>
              <w:r w:rsidR="00F43FB6">
                <w:rPr>
                  <w:b/>
                  <w:color w:val="4472C4"/>
                </w:rPr>
                <w:t>getPatientObjectiveDetailsByEpisodeID</w:t>
              </w:r>
              <w:proofErr w:type="spellEnd"/>
            </w:sdtContent>
          </w:sdt>
        </w:p>
      </w:sdtContent>
    </w:sdt>
    <w:sdt>
      <w:sdtPr>
        <w:tag w:val="goog_rdk_777"/>
        <w:id w:val="-1833825435"/>
      </w:sdtPr>
      <w:sdtEndPr/>
      <w:sdtContent>
        <w:p w14:paraId="31688F11" w14:textId="77777777" w:rsidR="00E10281" w:rsidRDefault="008D6705">
          <w:sdt>
            <w:sdtPr>
              <w:tag w:val="goog_rdk_776"/>
              <w:id w:val="-1120525718"/>
            </w:sdtPr>
            <w:sdtEndPr/>
            <w:sdtContent>
              <w:r w:rsidR="00F43FB6">
                <w:t>Method Type– Get</w:t>
              </w:r>
            </w:sdtContent>
          </w:sdt>
        </w:p>
      </w:sdtContent>
    </w:sdt>
    <w:sdt>
      <w:sdtPr>
        <w:tag w:val="goog_rdk_779"/>
        <w:id w:val="-811789637"/>
      </w:sdtPr>
      <w:sdtEndPr/>
      <w:sdtContent>
        <w:p w14:paraId="13453E45" w14:textId="77777777" w:rsidR="00E10281" w:rsidRDefault="008D6705">
          <w:pPr>
            <w:spacing w:line="14" w:lineRule="auto"/>
          </w:pPr>
          <w:sdt>
            <w:sdtPr>
              <w:tag w:val="goog_rdk_778"/>
              <w:id w:val="1969853538"/>
            </w:sdtPr>
            <w:sdtEndPr/>
            <w:sdtContent/>
          </w:sdt>
        </w:p>
      </w:sdtContent>
    </w:sdt>
    <w:sdt>
      <w:sdtPr>
        <w:tag w:val="goog_rdk_781"/>
        <w:id w:val="153114220"/>
      </w:sdtPr>
      <w:sdtEndPr/>
      <w:sdtContent>
        <w:p w14:paraId="62728E4B" w14:textId="77777777" w:rsidR="00E10281" w:rsidRDefault="008D6705">
          <w:sdt>
            <w:sdtPr>
              <w:tag w:val="goog_rdk_780"/>
              <w:id w:val="-885724835"/>
            </w:sdtPr>
            <w:sdtEndPr/>
            <w:sdtContent>
              <w:r w:rsidR="00F43FB6">
                <w:t xml:space="preserve">Request parameter – </w:t>
              </w:r>
              <w:proofErr w:type="spellStart"/>
              <w:r w:rsidR="00F43FB6">
                <w:t>episodeId</w:t>
              </w:r>
              <w:proofErr w:type="spellEnd"/>
            </w:sdtContent>
          </w:sdt>
        </w:p>
      </w:sdtContent>
    </w:sdt>
    <w:sdt>
      <w:sdtPr>
        <w:tag w:val="goog_rdk_783"/>
        <w:id w:val="962007991"/>
      </w:sdtPr>
      <w:sdtEndPr/>
      <w:sdtContent>
        <w:p w14:paraId="5FC9BA0C" w14:textId="77777777" w:rsidR="00E10281" w:rsidRDefault="008D6705">
          <w:pPr>
            <w:spacing w:line="238" w:lineRule="auto"/>
          </w:pPr>
          <w:sdt>
            <w:sdtPr>
              <w:tag w:val="goog_rdk_782"/>
              <w:id w:val="-1241017377"/>
            </w:sdtPr>
            <w:sdtEndPr/>
            <w:sdtContent>
              <w:r w:rsidR="00F43FB6">
                <w:t>response – List of Objective Aggregate Root Model/DTO Objects</w:t>
              </w:r>
            </w:sdtContent>
          </w:sdt>
        </w:p>
      </w:sdtContent>
    </w:sdt>
    <w:sdt>
      <w:sdtPr>
        <w:tag w:val="goog_rdk_785"/>
        <w:id w:val="-1066336765"/>
      </w:sdtPr>
      <w:sdtEndPr/>
      <w:sdtContent>
        <w:p w14:paraId="58F3404A" w14:textId="77777777" w:rsidR="00E10281" w:rsidRDefault="008D6705">
          <w:pPr>
            <w:spacing w:line="238" w:lineRule="auto"/>
          </w:pPr>
          <w:sdt>
            <w:sdtPr>
              <w:tag w:val="goog_rdk_784"/>
              <w:id w:val="-1608569926"/>
            </w:sdtPr>
            <w:sdtEndPr/>
            <w:sdtContent>
              <w:r w:rsidR="00F43FB6">
                <w:t>(This will be a paginated response as it covers objective details across all the visits for a given Issue (Episode)</w:t>
              </w:r>
            </w:sdtContent>
          </w:sdt>
        </w:p>
      </w:sdtContent>
    </w:sdt>
    <w:sdt>
      <w:sdtPr>
        <w:tag w:val="goog_rdk_787"/>
        <w:id w:val="1633740802"/>
      </w:sdtPr>
      <w:sdtEndPr/>
      <w:sdtContent>
        <w:p w14:paraId="06F6403C" w14:textId="77777777" w:rsidR="00E10281" w:rsidRDefault="008D6705">
          <w:sdt>
            <w:sdtPr>
              <w:tag w:val="goog_rdk_786"/>
              <w:id w:val="640462835"/>
            </w:sdtPr>
            <w:sdtEndPr/>
            <w:sdtContent/>
          </w:sdt>
        </w:p>
      </w:sdtContent>
    </w:sdt>
    <w:sdt>
      <w:sdtPr>
        <w:tag w:val="goog_rdk_789"/>
        <w:id w:val="-1472895670"/>
      </w:sdtPr>
      <w:sdtEndPr/>
      <w:sdtContent>
        <w:p w14:paraId="300B001C" w14:textId="77777777" w:rsidR="00E10281" w:rsidRDefault="008D6705">
          <w:pPr>
            <w:spacing w:line="239" w:lineRule="auto"/>
          </w:pPr>
          <w:sdt>
            <w:sdtPr>
              <w:tag w:val="goog_rdk_788"/>
              <w:id w:val="-203790092"/>
            </w:sdtPr>
            <w:sdtEndPr/>
            <w:sdtContent/>
          </w:sdt>
        </w:p>
      </w:sdtContent>
    </w:sdt>
    <w:sdt>
      <w:sdtPr>
        <w:tag w:val="goog_rdk_791"/>
        <w:id w:val="-1926021966"/>
      </w:sdtPr>
      <w:sdtEndPr/>
      <w:sdtContent>
        <w:p w14:paraId="3110027F" w14:textId="77777777" w:rsidR="00E10281" w:rsidRDefault="008D6705">
          <w:pPr>
            <w:rPr>
              <w:b/>
              <w:color w:val="4472C4"/>
            </w:rPr>
          </w:pPr>
          <w:sdt>
            <w:sdtPr>
              <w:tag w:val="goog_rdk_790"/>
              <w:id w:val="632688289"/>
            </w:sdtPr>
            <w:sdtEndPr/>
            <w:sdtContent>
              <w:proofErr w:type="spellStart"/>
              <w:r w:rsidR="00F43FB6">
                <w:rPr>
                  <w:b/>
                  <w:color w:val="4472C4"/>
                </w:rPr>
                <w:t>getPatientObjectiveDetailsByEncounterID</w:t>
              </w:r>
              <w:proofErr w:type="spellEnd"/>
            </w:sdtContent>
          </w:sdt>
        </w:p>
      </w:sdtContent>
    </w:sdt>
    <w:sdt>
      <w:sdtPr>
        <w:tag w:val="goog_rdk_793"/>
        <w:id w:val="-748799682"/>
      </w:sdtPr>
      <w:sdtEndPr/>
      <w:sdtContent>
        <w:p w14:paraId="4E3C912F" w14:textId="77777777" w:rsidR="00E10281" w:rsidRDefault="008D6705">
          <w:sdt>
            <w:sdtPr>
              <w:tag w:val="goog_rdk_792"/>
              <w:id w:val="-867908019"/>
            </w:sdtPr>
            <w:sdtEndPr/>
            <w:sdtContent>
              <w:r w:rsidR="00F43FB6">
                <w:t>Method Type– Get</w:t>
              </w:r>
            </w:sdtContent>
          </w:sdt>
        </w:p>
      </w:sdtContent>
    </w:sdt>
    <w:sdt>
      <w:sdtPr>
        <w:tag w:val="goog_rdk_795"/>
        <w:id w:val="-2125837050"/>
      </w:sdtPr>
      <w:sdtEndPr/>
      <w:sdtContent>
        <w:p w14:paraId="049AAA1E" w14:textId="77777777" w:rsidR="00E10281" w:rsidRDefault="008D6705">
          <w:pPr>
            <w:spacing w:line="14" w:lineRule="auto"/>
          </w:pPr>
          <w:sdt>
            <w:sdtPr>
              <w:tag w:val="goog_rdk_794"/>
              <w:id w:val="1542860938"/>
            </w:sdtPr>
            <w:sdtEndPr/>
            <w:sdtContent/>
          </w:sdt>
        </w:p>
      </w:sdtContent>
    </w:sdt>
    <w:sdt>
      <w:sdtPr>
        <w:tag w:val="goog_rdk_797"/>
        <w:id w:val="-2007974212"/>
      </w:sdtPr>
      <w:sdtEndPr/>
      <w:sdtContent>
        <w:p w14:paraId="3C7D05E8" w14:textId="77777777" w:rsidR="00E10281" w:rsidRDefault="008D6705">
          <w:sdt>
            <w:sdtPr>
              <w:tag w:val="goog_rdk_796"/>
              <w:id w:val="1013030912"/>
            </w:sdtPr>
            <w:sdtEndPr/>
            <w:sdtContent>
              <w:r w:rsidR="00F43FB6">
                <w:t xml:space="preserve">Request parameter – </w:t>
              </w:r>
              <w:proofErr w:type="spellStart"/>
              <w:r w:rsidR="00F43FB6">
                <w:t>encounterId</w:t>
              </w:r>
              <w:proofErr w:type="spellEnd"/>
            </w:sdtContent>
          </w:sdt>
        </w:p>
      </w:sdtContent>
    </w:sdt>
    <w:sdt>
      <w:sdtPr>
        <w:tag w:val="goog_rdk_799"/>
        <w:id w:val="444663480"/>
      </w:sdtPr>
      <w:sdtEndPr/>
      <w:sdtContent>
        <w:p w14:paraId="23587A49" w14:textId="77777777" w:rsidR="00E10281" w:rsidRDefault="008D6705">
          <w:pPr>
            <w:spacing w:line="238" w:lineRule="auto"/>
          </w:pPr>
          <w:sdt>
            <w:sdtPr>
              <w:tag w:val="goog_rdk_798"/>
              <w:id w:val="-1461268739"/>
            </w:sdtPr>
            <w:sdtEndPr/>
            <w:sdtContent>
              <w:r w:rsidR="00F43FB6">
                <w:t xml:space="preserve">response – List of Objective Aggregate Root Model /DTO </w:t>
              </w:r>
              <w:proofErr w:type="gramStart"/>
              <w:r w:rsidR="00F43FB6">
                <w:t>Objects  (</w:t>
              </w:r>
              <w:proofErr w:type="gramEnd"/>
              <w:r w:rsidR="00F43FB6">
                <w:t xml:space="preserve">covers the vital signs and physical examination findings recorded by </w:t>
              </w:r>
              <w:proofErr w:type="spellStart"/>
              <w:r w:rsidR="00F43FB6">
                <w:t>careprovider</w:t>
              </w:r>
              <w:proofErr w:type="spellEnd"/>
              <w:r w:rsidR="00F43FB6">
                <w:t xml:space="preserve"> during a patient visit at care provider facility)</w:t>
              </w:r>
            </w:sdtContent>
          </w:sdt>
        </w:p>
      </w:sdtContent>
    </w:sdt>
    <w:sdt>
      <w:sdtPr>
        <w:tag w:val="goog_rdk_801"/>
        <w:id w:val="1004708159"/>
      </w:sdtPr>
      <w:sdtEndPr/>
      <w:sdtContent>
        <w:p w14:paraId="145816AB" w14:textId="77777777" w:rsidR="00E10281" w:rsidRDefault="008D6705">
          <w:pPr>
            <w:spacing w:line="231" w:lineRule="auto"/>
          </w:pPr>
          <w:sdt>
            <w:sdtPr>
              <w:tag w:val="goog_rdk_800"/>
              <w:id w:val="194743203"/>
            </w:sdtPr>
            <w:sdtEndPr/>
            <w:sdtContent/>
          </w:sdt>
        </w:p>
      </w:sdtContent>
    </w:sdt>
    <w:sdt>
      <w:sdtPr>
        <w:tag w:val="goog_rdk_803"/>
        <w:id w:val="405117549"/>
      </w:sdtPr>
      <w:sdtEndPr/>
      <w:sdtContent>
        <w:p w14:paraId="126A50ED" w14:textId="77777777" w:rsidR="00E10281" w:rsidRDefault="008D6705">
          <w:pPr>
            <w:rPr>
              <w:b/>
              <w:color w:val="4472C4"/>
            </w:rPr>
          </w:pPr>
          <w:sdt>
            <w:sdtPr>
              <w:tag w:val="goog_rdk_802"/>
              <w:id w:val="1398394587"/>
            </w:sdtPr>
            <w:sdtEndPr/>
            <w:sdtContent>
              <w:proofErr w:type="spellStart"/>
              <w:r w:rsidR="00F43FB6">
                <w:rPr>
                  <w:b/>
                  <w:color w:val="4472C4"/>
                </w:rPr>
                <w:t>getPatientObjectiveDetailsByPatientID</w:t>
              </w:r>
              <w:proofErr w:type="spellEnd"/>
            </w:sdtContent>
          </w:sdt>
        </w:p>
      </w:sdtContent>
    </w:sdt>
    <w:sdt>
      <w:sdtPr>
        <w:tag w:val="goog_rdk_805"/>
        <w:id w:val="303590170"/>
      </w:sdtPr>
      <w:sdtEndPr/>
      <w:sdtContent>
        <w:p w14:paraId="13AF4D6C" w14:textId="77777777" w:rsidR="00E10281" w:rsidRDefault="008D6705">
          <w:sdt>
            <w:sdtPr>
              <w:tag w:val="goog_rdk_804"/>
              <w:id w:val="-1449620621"/>
            </w:sdtPr>
            <w:sdtEndPr/>
            <w:sdtContent>
              <w:r w:rsidR="00F43FB6">
                <w:t>Method Type– Get</w:t>
              </w:r>
            </w:sdtContent>
          </w:sdt>
        </w:p>
      </w:sdtContent>
    </w:sdt>
    <w:sdt>
      <w:sdtPr>
        <w:tag w:val="goog_rdk_807"/>
        <w:id w:val="-1569655389"/>
      </w:sdtPr>
      <w:sdtEndPr/>
      <w:sdtContent>
        <w:p w14:paraId="4739D9FD" w14:textId="77777777" w:rsidR="00E10281" w:rsidRDefault="008D6705">
          <w:pPr>
            <w:spacing w:line="14" w:lineRule="auto"/>
          </w:pPr>
          <w:sdt>
            <w:sdtPr>
              <w:tag w:val="goog_rdk_806"/>
              <w:id w:val="722640890"/>
            </w:sdtPr>
            <w:sdtEndPr/>
            <w:sdtContent/>
          </w:sdt>
        </w:p>
      </w:sdtContent>
    </w:sdt>
    <w:sdt>
      <w:sdtPr>
        <w:tag w:val="goog_rdk_809"/>
        <w:id w:val="801581337"/>
      </w:sdtPr>
      <w:sdtEndPr/>
      <w:sdtContent>
        <w:p w14:paraId="116C89C4" w14:textId="77777777" w:rsidR="00E10281" w:rsidRDefault="008D6705">
          <w:pPr>
            <w:spacing w:line="200" w:lineRule="auto"/>
          </w:pPr>
          <w:sdt>
            <w:sdtPr>
              <w:tag w:val="goog_rdk_808"/>
              <w:id w:val="-665323682"/>
            </w:sdtPr>
            <w:sdtEndPr/>
            <w:sdtContent>
              <w:r w:rsidR="00F43FB6">
                <w:t xml:space="preserve">Request parameter – </w:t>
              </w:r>
              <w:proofErr w:type="spellStart"/>
              <w:r w:rsidR="00F43FB6">
                <w:t>providerPatientID</w:t>
              </w:r>
              <w:proofErr w:type="spellEnd"/>
              <w:r w:rsidR="00F43FB6">
                <w:t xml:space="preserve">, </w:t>
              </w:r>
              <w:proofErr w:type="spellStart"/>
              <w:r w:rsidR="00F43FB6">
                <w:t>UniqueFacilityIdentificationNumber</w:t>
              </w:r>
              <w:proofErr w:type="spellEnd"/>
            </w:sdtContent>
          </w:sdt>
        </w:p>
      </w:sdtContent>
    </w:sdt>
    <w:sdt>
      <w:sdtPr>
        <w:tag w:val="goog_rdk_811"/>
        <w:id w:val="-162316197"/>
      </w:sdtPr>
      <w:sdtEndPr/>
      <w:sdtContent>
        <w:p w14:paraId="0BEDE94A" w14:textId="77777777" w:rsidR="00E10281" w:rsidRDefault="008D6705">
          <w:sdt>
            <w:sdtPr>
              <w:tag w:val="goog_rdk_810"/>
              <w:id w:val="-49923660"/>
            </w:sdtPr>
            <w:sdtEndPr/>
            <w:sdtContent/>
          </w:sdt>
        </w:p>
      </w:sdtContent>
    </w:sdt>
    <w:sdt>
      <w:sdtPr>
        <w:tag w:val="goog_rdk_813"/>
        <w:id w:val="-2103945010"/>
      </w:sdtPr>
      <w:sdtEndPr/>
      <w:sdtContent>
        <w:p w14:paraId="411B817E" w14:textId="77777777" w:rsidR="00E10281" w:rsidRDefault="008D6705">
          <w:pPr>
            <w:spacing w:line="238" w:lineRule="auto"/>
          </w:pPr>
          <w:sdt>
            <w:sdtPr>
              <w:tag w:val="goog_rdk_812"/>
              <w:id w:val="649336955"/>
            </w:sdtPr>
            <w:sdtEndPr/>
            <w:sdtContent>
              <w:r w:rsidR="00F43FB6">
                <w:t xml:space="preserve">response – List of Objective Aggregate Root Model /DTO </w:t>
              </w:r>
              <w:proofErr w:type="gramStart"/>
              <w:r w:rsidR="00F43FB6">
                <w:t>Objects  (</w:t>
              </w:r>
              <w:proofErr w:type="gramEnd"/>
              <w:r w:rsidR="00F43FB6">
                <w:t xml:space="preserve">covers the vital signs and physical examination findings recorded by </w:t>
              </w:r>
              <w:proofErr w:type="spellStart"/>
              <w:r w:rsidR="00F43FB6">
                <w:t>careprovider</w:t>
              </w:r>
              <w:proofErr w:type="spellEnd"/>
              <w:r w:rsidR="00F43FB6">
                <w:t xml:space="preserve"> during a patient visit at care provider facility)</w:t>
              </w:r>
            </w:sdtContent>
          </w:sdt>
        </w:p>
      </w:sdtContent>
    </w:sdt>
    <w:sdt>
      <w:sdtPr>
        <w:tag w:val="goog_rdk_815"/>
        <w:id w:val="583350535"/>
      </w:sdtPr>
      <w:sdtEndPr/>
      <w:sdtContent>
        <w:p w14:paraId="57438ECC" w14:textId="77777777" w:rsidR="00E10281" w:rsidRDefault="008D6705">
          <w:pPr>
            <w:spacing w:line="238" w:lineRule="auto"/>
          </w:pPr>
          <w:sdt>
            <w:sdtPr>
              <w:tag w:val="goog_rdk_814"/>
              <w:id w:val="1060445402"/>
            </w:sdtPr>
            <w:sdtEndPr/>
            <w:sdtContent/>
          </w:sdt>
        </w:p>
      </w:sdtContent>
    </w:sdt>
    <w:sdt>
      <w:sdtPr>
        <w:tag w:val="goog_rdk_817"/>
        <w:id w:val="1162820135"/>
      </w:sdtPr>
      <w:sdtEndPr/>
      <w:sdtContent>
        <w:p w14:paraId="55CA01A6" w14:textId="77777777" w:rsidR="00E10281" w:rsidRDefault="008D6705">
          <w:pPr>
            <w:spacing w:line="231" w:lineRule="auto"/>
          </w:pPr>
          <w:sdt>
            <w:sdtPr>
              <w:tag w:val="goog_rdk_816"/>
              <w:id w:val="77728539"/>
            </w:sdtPr>
            <w:sdtEndPr/>
            <w:sdtContent>
              <w:r w:rsidR="00F43FB6">
                <w:t>(this will be a paginated response)</w:t>
              </w:r>
            </w:sdtContent>
          </w:sdt>
        </w:p>
      </w:sdtContent>
    </w:sdt>
    <w:sdt>
      <w:sdtPr>
        <w:tag w:val="goog_rdk_819"/>
        <w:id w:val="-1926258115"/>
      </w:sdtPr>
      <w:sdtEndPr/>
      <w:sdtContent>
        <w:p w14:paraId="41AE1977" w14:textId="77777777" w:rsidR="00E10281" w:rsidRDefault="008D6705">
          <w:pPr>
            <w:spacing w:line="20" w:lineRule="auto"/>
          </w:pPr>
          <w:sdt>
            <w:sdtPr>
              <w:tag w:val="goog_rdk_818"/>
              <w:id w:val="1287315701"/>
            </w:sdtPr>
            <w:sdtEndPr/>
            <w:sdtContent>
              <w:r w:rsidR="00F43FB6">
                <w:rPr>
                  <w:noProof/>
                </w:rPr>
                <w:drawing>
                  <wp:anchor distT="0" distB="0" distL="0" distR="0" simplePos="0" relativeHeight="251662336" behindDoc="0" locked="0" layoutInCell="1" hidden="0" allowOverlap="1" wp14:anchorId="57B47FCF" wp14:editId="4297FDD8">
                    <wp:simplePos x="0" y="0"/>
                    <wp:positionH relativeFrom="column">
                      <wp:posOffset>-17144</wp:posOffset>
                    </wp:positionH>
                    <wp:positionV relativeFrom="paragraph">
                      <wp:posOffset>318770</wp:posOffset>
                    </wp:positionV>
                    <wp:extent cx="5768975" cy="4763"/>
                    <wp:effectExtent l="0" t="0" r="0" b="0"/>
                    <wp:wrapSquare wrapText="bothSides" distT="0" distB="0" distL="0" distR="0"/>
                    <wp:docPr id="3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768975" cy="4763"/>
                            </a:xfrm>
                            <a:prstGeom prst="rect">
                              <a:avLst/>
                            </a:prstGeom>
                            <a:ln/>
                          </pic:spPr>
                        </pic:pic>
                      </a:graphicData>
                    </a:graphic>
                  </wp:anchor>
                </w:drawing>
              </w:r>
            </w:sdtContent>
          </w:sdt>
        </w:p>
      </w:sdtContent>
    </w:sdt>
    <w:sdt>
      <w:sdtPr>
        <w:tag w:val="goog_rdk_821"/>
        <w:id w:val="962086354"/>
      </w:sdtPr>
      <w:sdtEndPr/>
      <w:sdtContent>
        <w:p w14:paraId="4F13D41B" w14:textId="77777777" w:rsidR="00E10281" w:rsidRDefault="008D6705">
          <w:pPr>
            <w:spacing w:line="200" w:lineRule="auto"/>
          </w:pPr>
          <w:sdt>
            <w:sdtPr>
              <w:tag w:val="goog_rdk_820"/>
              <w:id w:val="1405798608"/>
            </w:sdtPr>
            <w:sdtEndPr/>
            <w:sdtContent/>
          </w:sdt>
        </w:p>
      </w:sdtContent>
    </w:sdt>
    <w:sdt>
      <w:sdtPr>
        <w:tag w:val="goog_rdk_823"/>
        <w:id w:val="-104811895"/>
      </w:sdtPr>
      <w:sdtEndPr/>
      <w:sdtContent>
        <w:p w14:paraId="46BCDC89" w14:textId="77777777" w:rsidR="00E10281" w:rsidRDefault="008D6705">
          <w:pPr>
            <w:spacing w:line="238" w:lineRule="auto"/>
          </w:pPr>
          <w:sdt>
            <w:sdtPr>
              <w:tag w:val="goog_rdk_822"/>
              <w:id w:val="-727764130"/>
            </w:sdtPr>
            <w:sdtEndPr/>
            <w:sdtContent/>
          </w:sdt>
        </w:p>
      </w:sdtContent>
    </w:sdt>
    <w:sdt>
      <w:sdtPr>
        <w:tag w:val="goog_rdk_825"/>
        <w:id w:val="-1845782242"/>
      </w:sdtPr>
      <w:sdtEndPr/>
      <w:sdtContent>
        <w:p w14:paraId="56654D9C" w14:textId="77777777" w:rsidR="00E10281" w:rsidRDefault="008D6705">
          <w:sdt>
            <w:sdtPr>
              <w:tag w:val="goog_rdk_824"/>
              <w:id w:val="-1515762223"/>
            </w:sdtPr>
            <w:sdtEndPr/>
            <w:sdtContent>
              <w:r w:rsidR="00F43FB6">
                <w:t xml:space="preserve"> </w:t>
              </w:r>
            </w:sdtContent>
          </w:sdt>
        </w:p>
      </w:sdtContent>
    </w:sdt>
    <w:sdt>
      <w:sdtPr>
        <w:tag w:val="goog_rdk_827"/>
        <w:id w:val="2101298710"/>
      </w:sdtPr>
      <w:sdtEndPr/>
      <w:sdtContent>
        <w:p w14:paraId="075F2B59" w14:textId="77777777" w:rsidR="00E10281" w:rsidRDefault="008D6705">
          <w:pPr>
            <w:rPr>
              <w:b/>
              <w:color w:val="4472C4"/>
            </w:rPr>
          </w:pPr>
          <w:sdt>
            <w:sdtPr>
              <w:tag w:val="goog_rdk_826"/>
              <w:id w:val="1749218253"/>
            </w:sdtPr>
            <w:sdtEndPr/>
            <w:sdtContent>
              <w:proofErr w:type="spellStart"/>
              <w:r w:rsidR="00F43FB6">
                <w:rPr>
                  <w:b/>
                  <w:color w:val="4472C4"/>
                </w:rPr>
                <w:t>getPatientVitalSIgnsByPatientIDANDDate</w:t>
              </w:r>
              <w:proofErr w:type="spellEnd"/>
            </w:sdtContent>
          </w:sdt>
        </w:p>
      </w:sdtContent>
    </w:sdt>
    <w:sdt>
      <w:sdtPr>
        <w:tag w:val="goog_rdk_829"/>
        <w:id w:val="-1011142439"/>
      </w:sdtPr>
      <w:sdtEndPr/>
      <w:sdtContent>
        <w:p w14:paraId="690EA85B" w14:textId="77777777" w:rsidR="00E10281" w:rsidRDefault="008D6705">
          <w:pPr>
            <w:rPr>
              <w:b/>
              <w:color w:val="4472C4"/>
            </w:rPr>
          </w:pPr>
          <w:sdt>
            <w:sdtPr>
              <w:tag w:val="goog_rdk_828"/>
              <w:id w:val="203213379"/>
            </w:sdtPr>
            <w:sdtEndPr/>
            <w:sdtContent/>
          </w:sdt>
        </w:p>
      </w:sdtContent>
    </w:sdt>
    <w:sdt>
      <w:sdtPr>
        <w:tag w:val="goog_rdk_831"/>
        <w:id w:val="-478991094"/>
      </w:sdtPr>
      <w:sdtEndPr/>
      <w:sdtContent>
        <w:p w14:paraId="725D9FA5" w14:textId="77777777" w:rsidR="00E10281" w:rsidRDefault="008D6705">
          <w:sdt>
            <w:sdtPr>
              <w:tag w:val="goog_rdk_830"/>
              <w:id w:val="850535174"/>
            </w:sdtPr>
            <w:sdtEndPr/>
            <w:sdtContent>
              <w:r w:rsidR="00F43FB6">
                <w:t>Method Type– Get</w:t>
              </w:r>
            </w:sdtContent>
          </w:sdt>
        </w:p>
      </w:sdtContent>
    </w:sdt>
    <w:sdt>
      <w:sdtPr>
        <w:tag w:val="goog_rdk_833"/>
        <w:id w:val="-1057083009"/>
      </w:sdtPr>
      <w:sdtEndPr/>
      <w:sdtContent>
        <w:p w14:paraId="0CC26F10" w14:textId="77777777" w:rsidR="00E10281" w:rsidRDefault="008D6705">
          <w:pPr>
            <w:spacing w:line="14" w:lineRule="auto"/>
          </w:pPr>
          <w:sdt>
            <w:sdtPr>
              <w:tag w:val="goog_rdk_832"/>
              <w:id w:val="578334716"/>
            </w:sdtPr>
            <w:sdtEndPr/>
            <w:sdtContent/>
          </w:sdt>
        </w:p>
      </w:sdtContent>
    </w:sdt>
    <w:sdt>
      <w:sdtPr>
        <w:tag w:val="goog_rdk_835"/>
        <w:id w:val="-1719962375"/>
      </w:sdtPr>
      <w:sdtEndPr/>
      <w:sdtContent>
        <w:p w14:paraId="1A2B5E81" w14:textId="77777777" w:rsidR="00E10281" w:rsidRDefault="008D6705">
          <w:sdt>
            <w:sdtPr>
              <w:tag w:val="goog_rdk_834"/>
              <w:id w:val="804591453"/>
            </w:sdtPr>
            <w:sdtEndPr/>
            <w:sdtContent>
              <w:r w:rsidR="00F43FB6">
                <w:t xml:space="preserve">Request parameter – </w:t>
              </w:r>
              <w:proofErr w:type="spellStart"/>
              <w:r w:rsidR="00F43FB6">
                <w:t>providerPatientID</w:t>
              </w:r>
              <w:proofErr w:type="spellEnd"/>
              <w:r w:rsidR="00F43FB6">
                <w:t xml:space="preserve">, </w:t>
              </w:r>
              <w:proofErr w:type="spellStart"/>
              <w:r w:rsidR="00F43FB6">
                <w:t>VitalSignResultDate</w:t>
              </w:r>
              <w:proofErr w:type="spellEnd"/>
              <w:r w:rsidR="00F43FB6">
                <w:t xml:space="preserve">, </w:t>
              </w:r>
              <w:proofErr w:type="spellStart"/>
              <w:r w:rsidR="00F43FB6">
                <w:t>UniqueFacilityIdentificationNumber</w:t>
              </w:r>
              <w:proofErr w:type="spellEnd"/>
            </w:sdtContent>
          </w:sdt>
        </w:p>
      </w:sdtContent>
    </w:sdt>
    <w:sdt>
      <w:sdtPr>
        <w:tag w:val="goog_rdk_837"/>
        <w:id w:val="1172382652"/>
      </w:sdtPr>
      <w:sdtEndPr/>
      <w:sdtContent>
        <w:p w14:paraId="0CD53C5B" w14:textId="77777777" w:rsidR="00E10281" w:rsidRDefault="008D6705">
          <w:pPr>
            <w:spacing w:line="238" w:lineRule="auto"/>
          </w:pPr>
          <w:sdt>
            <w:sdtPr>
              <w:tag w:val="goog_rdk_836"/>
              <w:id w:val="-824443702"/>
            </w:sdtPr>
            <w:sdtEndPr/>
            <w:sdtContent>
              <w:r w:rsidR="00F43FB6">
                <w:t xml:space="preserve">response – List of </w:t>
              </w:r>
              <w:proofErr w:type="spellStart"/>
              <w:r w:rsidR="00F43FB6">
                <w:t>PatientVitalSigns</w:t>
              </w:r>
              <w:proofErr w:type="spellEnd"/>
              <w:r w:rsidR="00F43FB6">
                <w:t xml:space="preserve"> </w:t>
              </w:r>
              <w:proofErr w:type="spellStart"/>
              <w:r w:rsidR="00F43FB6">
                <w:t>ValueObject</w:t>
              </w:r>
              <w:proofErr w:type="spellEnd"/>
            </w:sdtContent>
          </w:sdt>
        </w:p>
      </w:sdtContent>
    </w:sdt>
    <w:sdt>
      <w:sdtPr>
        <w:tag w:val="goog_rdk_839"/>
        <w:id w:val="-1684964577"/>
      </w:sdtPr>
      <w:sdtEndPr/>
      <w:sdtContent>
        <w:p w14:paraId="6B791917" w14:textId="77777777" w:rsidR="00E10281" w:rsidRDefault="008D6705">
          <w:pPr>
            <w:spacing w:line="231" w:lineRule="auto"/>
          </w:pPr>
          <w:sdt>
            <w:sdtPr>
              <w:tag w:val="goog_rdk_838"/>
              <w:id w:val="743917836"/>
            </w:sdtPr>
            <w:sdtEndPr/>
            <w:sdtContent>
              <w:r w:rsidR="00F43FB6">
                <w:t>(this will be a paginated response)</w:t>
              </w:r>
            </w:sdtContent>
          </w:sdt>
        </w:p>
      </w:sdtContent>
    </w:sdt>
    <w:sdt>
      <w:sdtPr>
        <w:tag w:val="goog_rdk_841"/>
        <w:id w:val="-1701002262"/>
      </w:sdtPr>
      <w:sdtEndPr/>
      <w:sdtContent>
        <w:p w14:paraId="1FC483BD" w14:textId="77777777" w:rsidR="00E10281" w:rsidRDefault="008D6705">
          <w:pPr>
            <w:spacing w:line="238" w:lineRule="auto"/>
          </w:pPr>
          <w:sdt>
            <w:sdtPr>
              <w:tag w:val="goog_rdk_840"/>
              <w:id w:val="-1582373085"/>
            </w:sdtPr>
            <w:sdtEndPr/>
            <w:sdtContent/>
          </w:sdt>
        </w:p>
      </w:sdtContent>
    </w:sdt>
    <w:sdt>
      <w:sdtPr>
        <w:tag w:val="goog_rdk_843"/>
        <w:id w:val="1940875952"/>
      </w:sdtPr>
      <w:sdtEndPr/>
      <w:sdtContent>
        <w:p w14:paraId="50FEB137" w14:textId="77777777" w:rsidR="00E10281" w:rsidRDefault="008D6705">
          <w:pPr>
            <w:spacing w:line="238" w:lineRule="auto"/>
          </w:pPr>
          <w:sdt>
            <w:sdtPr>
              <w:tag w:val="goog_rdk_842"/>
              <w:id w:val="1379977632"/>
            </w:sdtPr>
            <w:sdtEndPr/>
            <w:sdtContent/>
          </w:sdt>
        </w:p>
      </w:sdtContent>
    </w:sdt>
    <w:sdt>
      <w:sdtPr>
        <w:tag w:val="goog_rdk_845"/>
        <w:id w:val="-1743779847"/>
      </w:sdtPr>
      <w:sdtEndPr/>
      <w:sdtContent>
        <w:p w14:paraId="55E176BA" w14:textId="77777777" w:rsidR="00E10281" w:rsidRDefault="008D6705">
          <w:pPr>
            <w:rPr>
              <w:b/>
              <w:color w:val="4472C4"/>
            </w:rPr>
          </w:pPr>
          <w:sdt>
            <w:sdtPr>
              <w:tag w:val="goog_rdk_844"/>
              <w:id w:val="851608004"/>
            </w:sdtPr>
            <w:sdtEndPr/>
            <w:sdtContent>
              <w:proofErr w:type="spellStart"/>
              <w:r w:rsidR="00F43FB6">
                <w:rPr>
                  <w:b/>
                  <w:color w:val="4472C4"/>
                </w:rPr>
                <w:t>getPatientPhysicalExaminationFindingsByPatientIDANDDate</w:t>
              </w:r>
              <w:proofErr w:type="spellEnd"/>
            </w:sdtContent>
          </w:sdt>
        </w:p>
      </w:sdtContent>
    </w:sdt>
    <w:sdt>
      <w:sdtPr>
        <w:tag w:val="goog_rdk_847"/>
        <w:id w:val="143869828"/>
      </w:sdtPr>
      <w:sdtEndPr/>
      <w:sdtContent>
        <w:p w14:paraId="45949F0D" w14:textId="77777777" w:rsidR="00E10281" w:rsidRDefault="008D6705">
          <w:pPr>
            <w:rPr>
              <w:b/>
              <w:color w:val="4472C4"/>
            </w:rPr>
          </w:pPr>
          <w:sdt>
            <w:sdtPr>
              <w:tag w:val="goog_rdk_846"/>
              <w:id w:val="399410982"/>
            </w:sdtPr>
            <w:sdtEndPr/>
            <w:sdtContent/>
          </w:sdt>
        </w:p>
      </w:sdtContent>
    </w:sdt>
    <w:sdt>
      <w:sdtPr>
        <w:tag w:val="goog_rdk_849"/>
        <w:id w:val="2020338468"/>
      </w:sdtPr>
      <w:sdtEndPr/>
      <w:sdtContent>
        <w:p w14:paraId="71A69B9F" w14:textId="77777777" w:rsidR="00E10281" w:rsidRDefault="008D6705">
          <w:sdt>
            <w:sdtPr>
              <w:tag w:val="goog_rdk_848"/>
              <w:id w:val="-696929896"/>
            </w:sdtPr>
            <w:sdtEndPr/>
            <w:sdtContent>
              <w:r w:rsidR="00F43FB6">
                <w:t>Method Type– Get</w:t>
              </w:r>
            </w:sdtContent>
          </w:sdt>
        </w:p>
      </w:sdtContent>
    </w:sdt>
    <w:sdt>
      <w:sdtPr>
        <w:tag w:val="goog_rdk_851"/>
        <w:id w:val="1229575044"/>
      </w:sdtPr>
      <w:sdtEndPr/>
      <w:sdtContent>
        <w:p w14:paraId="1FAD242A" w14:textId="77777777" w:rsidR="00E10281" w:rsidRDefault="008D6705">
          <w:pPr>
            <w:spacing w:line="14" w:lineRule="auto"/>
          </w:pPr>
          <w:sdt>
            <w:sdtPr>
              <w:tag w:val="goog_rdk_850"/>
              <w:id w:val="769591043"/>
            </w:sdtPr>
            <w:sdtEndPr/>
            <w:sdtContent/>
          </w:sdt>
        </w:p>
      </w:sdtContent>
    </w:sdt>
    <w:sdt>
      <w:sdtPr>
        <w:tag w:val="goog_rdk_853"/>
        <w:id w:val="-692225780"/>
      </w:sdtPr>
      <w:sdtEndPr/>
      <w:sdtContent>
        <w:p w14:paraId="50512D68" w14:textId="77777777" w:rsidR="00E10281" w:rsidRDefault="008D6705">
          <w:sdt>
            <w:sdtPr>
              <w:tag w:val="goog_rdk_852"/>
              <w:id w:val="-685290730"/>
            </w:sdtPr>
            <w:sdtEndPr/>
            <w:sdtContent>
              <w:r w:rsidR="00F43FB6">
                <w:t xml:space="preserve">Request parameter – </w:t>
              </w:r>
              <w:proofErr w:type="spellStart"/>
              <w:r w:rsidR="00F43FB6">
                <w:t>providerPatientID</w:t>
              </w:r>
              <w:proofErr w:type="spellEnd"/>
              <w:r w:rsidR="00F43FB6">
                <w:t xml:space="preserve">, </w:t>
              </w:r>
              <w:proofErr w:type="spellStart"/>
              <w:r w:rsidR="00F43FB6">
                <w:t>VitalSignResultDate</w:t>
              </w:r>
              <w:proofErr w:type="spellEnd"/>
              <w:r w:rsidR="00F43FB6">
                <w:t xml:space="preserve">, </w:t>
              </w:r>
              <w:proofErr w:type="spellStart"/>
              <w:r w:rsidR="00F43FB6">
                <w:t>UniqueFacilityIdentificationNumber</w:t>
              </w:r>
              <w:proofErr w:type="spellEnd"/>
              <w:r w:rsidR="00F43FB6">
                <w:t xml:space="preserve"> </w:t>
              </w:r>
            </w:sdtContent>
          </w:sdt>
        </w:p>
      </w:sdtContent>
    </w:sdt>
    <w:sdt>
      <w:sdtPr>
        <w:tag w:val="goog_rdk_855"/>
        <w:id w:val="-1713729263"/>
      </w:sdtPr>
      <w:sdtEndPr/>
      <w:sdtContent>
        <w:p w14:paraId="5547D9ED" w14:textId="77777777" w:rsidR="00E10281" w:rsidRDefault="008D6705">
          <w:sdt>
            <w:sdtPr>
              <w:tag w:val="goog_rdk_854"/>
              <w:id w:val="644008907"/>
            </w:sdtPr>
            <w:sdtEndPr/>
            <w:sdtContent/>
          </w:sdt>
        </w:p>
      </w:sdtContent>
    </w:sdt>
    <w:sdt>
      <w:sdtPr>
        <w:tag w:val="goog_rdk_857"/>
        <w:id w:val="1671519676"/>
      </w:sdtPr>
      <w:sdtEndPr/>
      <w:sdtContent>
        <w:p w14:paraId="40804F8F" w14:textId="77777777" w:rsidR="00E10281" w:rsidRDefault="008D6705">
          <w:sdt>
            <w:sdtPr>
              <w:tag w:val="goog_rdk_856"/>
              <w:id w:val="-1738391687"/>
            </w:sdtPr>
            <w:sdtEndPr/>
            <w:sdtContent>
              <w:r w:rsidR="00F43FB6">
                <w:t xml:space="preserve">response – List of </w:t>
              </w:r>
              <w:proofErr w:type="spellStart"/>
              <w:r w:rsidR="00F43FB6">
                <w:t>PatientPhysicalExaminationFindings</w:t>
              </w:r>
              <w:proofErr w:type="spellEnd"/>
              <w:r w:rsidR="00F43FB6">
                <w:t xml:space="preserve"> Value Objects</w:t>
              </w:r>
            </w:sdtContent>
          </w:sdt>
        </w:p>
      </w:sdtContent>
    </w:sdt>
    <w:sdt>
      <w:sdtPr>
        <w:tag w:val="goog_rdk_859"/>
        <w:id w:val="972253501"/>
      </w:sdtPr>
      <w:sdtEndPr/>
      <w:sdtContent>
        <w:p w14:paraId="15790176" w14:textId="77777777" w:rsidR="00E10281" w:rsidRDefault="008D6705">
          <w:pPr>
            <w:spacing w:line="231" w:lineRule="auto"/>
          </w:pPr>
          <w:sdt>
            <w:sdtPr>
              <w:tag w:val="goog_rdk_858"/>
              <w:id w:val="1250628692"/>
            </w:sdtPr>
            <w:sdtEndPr/>
            <w:sdtContent>
              <w:r w:rsidR="00F43FB6">
                <w:t>(this will be a paginated response)</w:t>
              </w:r>
            </w:sdtContent>
          </w:sdt>
        </w:p>
      </w:sdtContent>
    </w:sdt>
    <w:sdt>
      <w:sdtPr>
        <w:tag w:val="goog_rdk_861"/>
        <w:id w:val="-1204323118"/>
      </w:sdtPr>
      <w:sdtEndPr/>
      <w:sdtContent>
        <w:p w14:paraId="5E39BD8B" w14:textId="77777777" w:rsidR="00E10281" w:rsidRDefault="008D6705">
          <w:pPr>
            <w:spacing w:line="238" w:lineRule="auto"/>
          </w:pPr>
          <w:sdt>
            <w:sdtPr>
              <w:tag w:val="goog_rdk_860"/>
              <w:id w:val="-1467580610"/>
            </w:sdtPr>
            <w:sdtEndPr/>
            <w:sdtContent/>
          </w:sdt>
        </w:p>
      </w:sdtContent>
    </w:sdt>
    <w:sdt>
      <w:sdtPr>
        <w:tag w:val="goog_rdk_863"/>
        <w:id w:val="1280219009"/>
      </w:sdtPr>
      <w:sdtEndPr/>
      <w:sdtContent>
        <w:p w14:paraId="682967BE" w14:textId="77777777" w:rsidR="00E10281" w:rsidRDefault="008D6705">
          <w:pPr>
            <w:rPr>
              <w:b/>
              <w:color w:val="4472C4"/>
            </w:rPr>
          </w:pPr>
          <w:sdt>
            <w:sdtPr>
              <w:tag w:val="goog_rdk_862"/>
              <w:id w:val="-645583745"/>
            </w:sdtPr>
            <w:sdtEndPr/>
            <w:sdtContent>
              <w:r w:rsidR="00F43FB6">
                <w:rPr>
                  <w:b/>
                  <w:color w:val="4472C4"/>
                </w:rPr>
                <w:t>getPatientLabInvestigationValueObjectByFacilityIDANDLabOrderCode</w:t>
              </w:r>
            </w:sdtContent>
          </w:sdt>
        </w:p>
      </w:sdtContent>
    </w:sdt>
    <w:sdt>
      <w:sdtPr>
        <w:tag w:val="goog_rdk_865"/>
        <w:id w:val="1471013964"/>
      </w:sdtPr>
      <w:sdtEndPr/>
      <w:sdtContent>
        <w:p w14:paraId="177DD398" w14:textId="77777777" w:rsidR="00E10281" w:rsidRDefault="008D6705">
          <w:pPr>
            <w:rPr>
              <w:b/>
              <w:color w:val="4472C4"/>
            </w:rPr>
          </w:pPr>
          <w:sdt>
            <w:sdtPr>
              <w:tag w:val="goog_rdk_864"/>
              <w:id w:val="-1587137015"/>
            </w:sdtPr>
            <w:sdtEndPr/>
            <w:sdtContent/>
          </w:sdt>
        </w:p>
      </w:sdtContent>
    </w:sdt>
    <w:sdt>
      <w:sdtPr>
        <w:tag w:val="goog_rdk_867"/>
        <w:id w:val="1937088104"/>
      </w:sdtPr>
      <w:sdtEndPr/>
      <w:sdtContent>
        <w:p w14:paraId="512B3374" w14:textId="77777777" w:rsidR="00E10281" w:rsidRDefault="008D6705">
          <w:sdt>
            <w:sdtPr>
              <w:tag w:val="goog_rdk_866"/>
              <w:id w:val="-1829357449"/>
            </w:sdtPr>
            <w:sdtEndPr/>
            <w:sdtContent>
              <w:r w:rsidR="00F43FB6">
                <w:t>Method Type– Get</w:t>
              </w:r>
            </w:sdtContent>
          </w:sdt>
        </w:p>
      </w:sdtContent>
    </w:sdt>
    <w:sdt>
      <w:sdtPr>
        <w:tag w:val="goog_rdk_869"/>
        <w:id w:val="-1420015672"/>
      </w:sdtPr>
      <w:sdtEndPr/>
      <w:sdtContent>
        <w:p w14:paraId="0161BCB1" w14:textId="77777777" w:rsidR="00E10281" w:rsidRDefault="008D6705">
          <w:pPr>
            <w:spacing w:line="14" w:lineRule="auto"/>
          </w:pPr>
          <w:sdt>
            <w:sdtPr>
              <w:tag w:val="goog_rdk_868"/>
              <w:id w:val="1449048527"/>
            </w:sdtPr>
            <w:sdtEndPr/>
            <w:sdtContent/>
          </w:sdt>
        </w:p>
      </w:sdtContent>
    </w:sdt>
    <w:sdt>
      <w:sdtPr>
        <w:tag w:val="goog_rdk_871"/>
        <w:id w:val="-181516564"/>
      </w:sdtPr>
      <w:sdtEndPr/>
      <w:sdtContent>
        <w:p w14:paraId="1D9073B9" w14:textId="77777777" w:rsidR="00E10281" w:rsidRDefault="008D6705">
          <w:sdt>
            <w:sdtPr>
              <w:tag w:val="goog_rdk_870"/>
              <w:id w:val="407738924"/>
            </w:sdtPr>
            <w:sdtEndPr/>
            <w:sdtContent>
              <w:r w:rsidR="00F43FB6">
                <w:t>Request parameter –</w:t>
              </w:r>
              <w:proofErr w:type="spellStart"/>
              <w:proofErr w:type="gramStart"/>
              <w:r w:rsidR="00F43FB6">
                <w:t>UniqueFacilityIdentificationNumber</w:t>
              </w:r>
              <w:proofErr w:type="spellEnd"/>
              <w:r w:rsidR="00F43FB6">
                <w:t xml:space="preserve"> ,</w:t>
              </w:r>
              <w:proofErr w:type="gramEnd"/>
              <w:r w:rsidR="00F43FB6">
                <w:t xml:space="preserve"> LabOrderCode,ClinicalDocumentID,date,uniquePatientIdentificationNumber(Beneficiary ID)</w:t>
              </w:r>
            </w:sdtContent>
          </w:sdt>
        </w:p>
      </w:sdtContent>
    </w:sdt>
    <w:sdt>
      <w:sdtPr>
        <w:tag w:val="goog_rdk_873"/>
        <w:id w:val="74024565"/>
      </w:sdtPr>
      <w:sdtEndPr/>
      <w:sdtContent>
        <w:p w14:paraId="49B43422" w14:textId="77777777" w:rsidR="00E10281" w:rsidRDefault="008D6705">
          <w:sdt>
            <w:sdtPr>
              <w:tag w:val="goog_rdk_872"/>
              <w:id w:val="228966519"/>
            </w:sdtPr>
            <w:sdtEndPr/>
            <w:sdtContent/>
          </w:sdt>
        </w:p>
      </w:sdtContent>
    </w:sdt>
    <w:sdt>
      <w:sdtPr>
        <w:tag w:val="goog_rdk_875"/>
        <w:id w:val="-1884468226"/>
      </w:sdtPr>
      <w:sdtEndPr/>
      <w:sdtContent>
        <w:p w14:paraId="2140DCF9" w14:textId="77777777" w:rsidR="00E10281" w:rsidRDefault="008D6705">
          <w:sdt>
            <w:sdtPr>
              <w:tag w:val="goog_rdk_874"/>
              <w:id w:val="-1808088178"/>
            </w:sdtPr>
            <w:sdtEndPr/>
            <w:sdtContent>
              <w:r w:rsidR="00F43FB6">
                <w:t xml:space="preserve">response – List of Lab Investigation Value Objects  </w:t>
              </w:r>
            </w:sdtContent>
          </w:sdt>
        </w:p>
      </w:sdtContent>
    </w:sdt>
    <w:sdt>
      <w:sdtPr>
        <w:tag w:val="goog_rdk_877"/>
        <w:id w:val="1806039875"/>
      </w:sdtPr>
      <w:sdtEndPr/>
      <w:sdtContent>
        <w:p w14:paraId="506A0BBB" w14:textId="77777777" w:rsidR="00E10281" w:rsidRDefault="008D6705">
          <w:sdt>
            <w:sdtPr>
              <w:tag w:val="goog_rdk_876"/>
              <w:id w:val="-1227766051"/>
            </w:sdtPr>
            <w:sdtEndPr/>
            <w:sdtContent>
              <w:r w:rsidR="00F43FB6">
                <w:t xml:space="preserve">(If Lab </w:t>
              </w:r>
              <w:proofErr w:type="spellStart"/>
              <w:r w:rsidR="00F43FB6">
                <w:t>OrderCode</w:t>
              </w:r>
              <w:proofErr w:type="spellEnd"/>
              <w:r w:rsidR="00F43FB6">
                <w:t xml:space="preserve"> is not null – list contains Lab Investigation Value Object collection of </w:t>
              </w:r>
              <w:proofErr w:type="gramStart"/>
              <w:r w:rsidR="00F43FB6">
                <w:t>that :Lab</w:t>
              </w:r>
              <w:proofErr w:type="gramEnd"/>
              <w:r w:rsidR="00F43FB6">
                <w:t xml:space="preserve"> Order Code) date wise for that facility and patient</w:t>
              </w:r>
            </w:sdtContent>
          </w:sdt>
        </w:p>
      </w:sdtContent>
    </w:sdt>
    <w:sdt>
      <w:sdtPr>
        <w:tag w:val="goog_rdk_879"/>
        <w:id w:val="44416225"/>
      </w:sdtPr>
      <w:sdtEndPr/>
      <w:sdtContent>
        <w:p w14:paraId="0F50E585" w14:textId="77777777" w:rsidR="00E10281" w:rsidRDefault="008D6705">
          <w:sdt>
            <w:sdtPr>
              <w:tag w:val="goog_rdk_878"/>
              <w:id w:val="-1766522475"/>
            </w:sdtPr>
            <w:sdtEndPr/>
            <w:sdtContent>
              <w:r w:rsidR="00F43FB6">
                <w:t xml:space="preserve">If Lab </w:t>
              </w:r>
              <w:proofErr w:type="spellStart"/>
              <w:r w:rsidR="00F43FB6">
                <w:t>OrderCode</w:t>
              </w:r>
              <w:proofErr w:type="spellEnd"/>
              <w:r w:rsidR="00F43FB6">
                <w:t xml:space="preserve"> is null – list contain Lab Investigation </w:t>
              </w:r>
              <w:proofErr w:type="spellStart"/>
              <w:r w:rsidR="00F43FB6">
                <w:t>ValueObject</w:t>
              </w:r>
              <w:proofErr w:type="spellEnd"/>
              <w:r w:rsidR="00F43FB6">
                <w:t xml:space="preserve"> collection of all Lab Order Codes for that Patient for that facility</w:t>
              </w:r>
            </w:sdtContent>
          </w:sdt>
        </w:p>
      </w:sdtContent>
    </w:sdt>
    <w:sdt>
      <w:sdtPr>
        <w:tag w:val="goog_rdk_881"/>
        <w:id w:val="-922865696"/>
      </w:sdtPr>
      <w:sdtEndPr/>
      <w:sdtContent>
        <w:p w14:paraId="2D81D7F7" w14:textId="77777777" w:rsidR="00E10281" w:rsidRDefault="008D6705">
          <w:sdt>
            <w:sdtPr>
              <w:tag w:val="goog_rdk_880"/>
              <w:id w:val="1995606663"/>
            </w:sdtPr>
            <w:sdtEndPr/>
            <w:sdtContent/>
          </w:sdt>
        </w:p>
      </w:sdtContent>
    </w:sdt>
    <w:sdt>
      <w:sdtPr>
        <w:tag w:val="goog_rdk_883"/>
        <w:id w:val="1063526846"/>
      </w:sdtPr>
      <w:sdtEndPr/>
      <w:sdtContent>
        <w:p w14:paraId="6946DE7E" w14:textId="77777777" w:rsidR="00E10281" w:rsidRDefault="008D6705">
          <w:pPr>
            <w:spacing w:line="231" w:lineRule="auto"/>
          </w:pPr>
          <w:sdt>
            <w:sdtPr>
              <w:tag w:val="goog_rdk_882"/>
              <w:id w:val="-350649425"/>
            </w:sdtPr>
            <w:sdtEndPr/>
            <w:sdtContent>
              <w:r w:rsidR="00F43FB6">
                <w:t>(this will be a paginated response)</w:t>
              </w:r>
            </w:sdtContent>
          </w:sdt>
        </w:p>
      </w:sdtContent>
    </w:sdt>
    <w:sdt>
      <w:sdtPr>
        <w:tag w:val="goog_rdk_885"/>
        <w:id w:val="-1877152199"/>
      </w:sdtPr>
      <w:sdtEndPr/>
      <w:sdtContent>
        <w:p w14:paraId="5ED277B7" w14:textId="77777777" w:rsidR="00E10281" w:rsidRDefault="008D6705">
          <w:pPr>
            <w:spacing w:line="231" w:lineRule="auto"/>
          </w:pPr>
          <w:sdt>
            <w:sdtPr>
              <w:tag w:val="goog_rdk_884"/>
              <w:id w:val="-798603023"/>
            </w:sdtPr>
            <w:sdtEndPr/>
            <w:sdtContent>
              <w:r w:rsidR="00F43FB6">
                <w:t xml:space="preserve">N.B. This method will </w:t>
              </w:r>
              <w:proofErr w:type="gramStart"/>
              <w:r w:rsidR="00F43FB6">
                <w:t>invoke  a</w:t>
              </w:r>
              <w:proofErr w:type="gramEnd"/>
              <w:r w:rsidR="00F43FB6">
                <w:t xml:space="preserve"> synchronous HTTP Call to Observation Microservice to populate the Value Objects</w:t>
              </w:r>
            </w:sdtContent>
          </w:sdt>
        </w:p>
      </w:sdtContent>
    </w:sdt>
    <w:sdt>
      <w:sdtPr>
        <w:tag w:val="goog_rdk_887"/>
        <w:id w:val="-833524441"/>
      </w:sdtPr>
      <w:sdtEndPr/>
      <w:sdtContent>
        <w:p w14:paraId="4B478F8E" w14:textId="77777777" w:rsidR="00E10281" w:rsidRDefault="008D6705">
          <w:pPr>
            <w:spacing w:line="238" w:lineRule="auto"/>
          </w:pPr>
          <w:sdt>
            <w:sdtPr>
              <w:tag w:val="goog_rdk_886"/>
              <w:id w:val="2052802202"/>
            </w:sdtPr>
            <w:sdtEndPr/>
            <w:sdtContent/>
          </w:sdt>
        </w:p>
      </w:sdtContent>
    </w:sdt>
    <w:sdt>
      <w:sdtPr>
        <w:tag w:val="goog_rdk_889"/>
        <w:id w:val="-1325664877"/>
      </w:sdtPr>
      <w:sdtEndPr/>
      <w:sdtContent>
        <w:p w14:paraId="135B1FE4" w14:textId="77777777" w:rsidR="00E10281" w:rsidRDefault="008D6705">
          <w:pPr>
            <w:rPr>
              <w:b/>
              <w:color w:val="4472C4"/>
            </w:rPr>
          </w:pPr>
          <w:sdt>
            <w:sdtPr>
              <w:tag w:val="goog_rdk_888"/>
              <w:id w:val="-649597161"/>
            </w:sdtPr>
            <w:sdtEndPr/>
            <w:sdtContent>
              <w:r w:rsidR="00F43FB6">
                <w:rPr>
                  <w:b/>
                  <w:color w:val="4472C4"/>
                </w:rPr>
                <w:t>getPatientRadiologyInvestigationValueObjectByFacilityIDANDRadiologyOrderCode</w:t>
              </w:r>
            </w:sdtContent>
          </w:sdt>
        </w:p>
      </w:sdtContent>
    </w:sdt>
    <w:sdt>
      <w:sdtPr>
        <w:tag w:val="goog_rdk_891"/>
        <w:id w:val="-1133558124"/>
      </w:sdtPr>
      <w:sdtEndPr/>
      <w:sdtContent>
        <w:p w14:paraId="29E3377C" w14:textId="77777777" w:rsidR="00E10281" w:rsidRDefault="008D6705">
          <w:pPr>
            <w:rPr>
              <w:b/>
              <w:color w:val="4472C4"/>
            </w:rPr>
          </w:pPr>
          <w:sdt>
            <w:sdtPr>
              <w:tag w:val="goog_rdk_890"/>
              <w:id w:val="-2039114775"/>
            </w:sdtPr>
            <w:sdtEndPr/>
            <w:sdtContent/>
          </w:sdt>
        </w:p>
      </w:sdtContent>
    </w:sdt>
    <w:sdt>
      <w:sdtPr>
        <w:tag w:val="goog_rdk_893"/>
        <w:id w:val="2080629405"/>
      </w:sdtPr>
      <w:sdtEndPr/>
      <w:sdtContent>
        <w:p w14:paraId="0CD458BB" w14:textId="77777777" w:rsidR="00E10281" w:rsidRDefault="008D6705">
          <w:sdt>
            <w:sdtPr>
              <w:tag w:val="goog_rdk_892"/>
              <w:id w:val="-314266980"/>
            </w:sdtPr>
            <w:sdtEndPr/>
            <w:sdtContent>
              <w:r w:rsidR="00F43FB6">
                <w:t>Method Type– Get</w:t>
              </w:r>
            </w:sdtContent>
          </w:sdt>
        </w:p>
      </w:sdtContent>
    </w:sdt>
    <w:sdt>
      <w:sdtPr>
        <w:tag w:val="goog_rdk_895"/>
        <w:id w:val="1516651470"/>
      </w:sdtPr>
      <w:sdtEndPr/>
      <w:sdtContent>
        <w:p w14:paraId="495CB8C1" w14:textId="77777777" w:rsidR="00E10281" w:rsidRDefault="008D6705">
          <w:pPr>
            <w:spacing w:line="14" w:lineRule="auto"/>
          </w:pPr>
          <w:sdt>
            <w:sdtPr>
              <w:tag w:val="goog_rdk_894"/>
              <w:id w:val="-56008983"/>
            </w:sdtPr>
            <w:sdtEndPr/>
            <w:sdtContent/>
          </w:sdt>
        </w:p>
      </w:sdtContent>
    </w:sdt>
    <w:sdt>
      <w:sdtPr>
        <w:tag w:val="goog_rdk_897"/>
        <w:id w:val="-1122143461"/>
      </w:sdtPr>
      <w:sdtEndPr/>
      <w:sdtContent>
        <w:p w14:paraId="05288E25" w14:textId="77777777" w:rsidR="00E10281" w:rsidRDefault="008D6705">
          <w:sdt>
            <w:sdtPr>
              <w:tag w:val="goog_rdk_896"/>
              <w:id w:val="2071005428"/>
            </w:sdtPr>
            <w:sdtEndPr/>
            <w:sdtContent>
              <w:r w:rsidR="00F43FB6">
                <w:t>Request parameter –</w:t>
              </w:r>
              <w:proofErr w:type="spellStart"/>
              <w:proofErr w:type="gramStart"/>
              <w:r w:rsidR="00F43FB6">
                <w:t>UniqueFacilityIdentificationNumber</w:t>
              </w:r>
              <w:proofErr w:type="spellEnd"/>
              <w:r w:rsidR="00F43FB6">
                <w:t xml:space="preserve"> ,</w:t>
              </w:r>
              <w:proofErr w:type="gramEnd"/>
              <w:r w:rsidR="00F43FB6">
                <w:t xml:space="preserve"> </w:t>
              </w:r>
              <w:proofErr w:type="spellStart"/>
              <w:r w:rsidR="00F43FB6">
                <w:t>RadiologyOrderCode</w:t>
              </w:r>
              <w:proofErr w:type="spellEnd"/>
              <w:r w:rsidR="00F43FB6">
                <w:t>(mandatory),</w:t>
              </w:r>
              <w:proofErr w:type="spellStart"/>
              <w:r w:rsidR="00F43FB6">
                <w:t>ClinicalDocumentID</w:t>
              </w:r>
              <w:proofErr w:type="spellEnd"/>
              <w:r w:rsidR="00F43FB6">
                <w:t xml:space="preserve">,,date, , </w:t>
              </w:r>
              <w:proofErr w:type="spellStart"/>
              <w:r w:rsidR="00F43FB6">
                <w:t>uniquePatientIdentificationNumber</w:t>
              </w:r>
              <w:proofErr w:type="spellEnd"/>
              <w:r w:rsidR="00F43FB6">
                <w:t>(Beneficiary ID)</w:t>
              </w:r>
            </w:sdtContent>
          </w:sdt>
        </w:p>
      </w:sdtContent>
    </w:sdt>
    <w:sdt>
      <w:sdtPr>
        <w:tag w:val="goog_rdk_899"/>
        <w:id w:val="439033534"/>
      </w:sdtPr>
      <w:sdtEndPr/>
      <w:sdtContent>
        <w:p w14:paraId="7FE1E699" w14:textId="77777777" w:rsidR="00E10281" w:rsidRDefault="008D6705">
          <w:sdt>
            <w:sdtPr>
              <w:tag w:val="goog_rdk_898"/>
              <w:id w:val="866024893"/>
            </w:sdtPr>
            <w:sdtEndPr/>
            <w:sdtContent/>
          </w:sdt>
        </w:p>
      </w:sdtContent>
    </w:sdt>
    <w:sdt>
      <w:sdtPr>
        <w:tag w:val="goog_rdk_901"/>
        <w:id w:val="-1022162705"/>
      </w:sdtPr>
      <w:sdtEndPr/>
      <w:sdtContent>
        <w:p w14:paraId="18586E86" w14:textId="77777777" w:rsidR="00E10281" w:rsidRDefault="008D6705">
          <w:sdt>
            <w:sdtPr>
              <w:tag w:val="goog_rdk_900"/>
              <w:id w:val="-1275474395"/>
            </w:sdtPr>
            <w:sdtEndPr/>
            <w:sdtContent>
              <w:r w:rsidR="00F43FB6">
                <w:t xml:space="preserve">response – List of Radiology Investigation Value Objects  </w:t>
              </w:r>
            </w:sdtContent>
          </w:sdt>
        </w:p>
      </w:sdtContent>
    </w:sdt>
    <w:sdt>
      <w:sdtPr>
        <w:tag w:val="goog_rdk_903"/>
        <w:id w:val="-278347026"/>
      </w:sdtPr>
      <w:sdtEndPr/>
      <w:sdtContent>
        <w:p w14:paraId="1394D6BC" w14:textId="77777777" w:rsidR="00E10281" w:rsidRDefault="008D6705">
          <w:sdt>
            <w:sdtPr>
              <w:tag w:val="goog_rdk_902"/>
              <w:id w:val="139788459"/>
            </w:sdtPr>
            <w:sdtEndPr/>
            <w:sdtContent>
              <w:r w:rsidR="00F43FB6">
                <w:t xml:space="preserve"> list contain Radiology Investigation </w:t>
              </w:r>
            </w:sdtContent>
          </w:sdt>
        </w:p>
      </w:sdtContent>
    </w:sdt>
    <w:sdt>
      <w:sdtPr>
        <w:tag w:val="goog_rdk_905"/>
        <w:id w:val="1394162413"/>
      </w:sdtPr>
      <w:sdtEndPr/>
      <w:sdtContent>
        <w:p w14:paraId="4FFEABC9" w14:textId="77777777" w:rsidR="00E10281" w:rsidRDefault="008D6705">
          <w:sdt>
            <w:sdtPr>
              <w:tag w:val="goog_rdk_904"/>
              <w:id w:val="-1738090840"/>
            </w:sdtPr>
            <w:sdtEndPr/>
            <w:sdtContent/>
          </w:sdt>
        </w:p>
      </w:sdtContent>
    </w:sdt>
    <w:sdt>
      <w:sdtPr>
        <w:tag w:val="goog_rdk_907"/>
        <w:id w:val="-530874161"/>
      </w:sdtPr>
      <w:sdtEndPr/>
      <w:sdtContent>
        <w:p w14:paraId="78110E6A" w14:textId="77777777" w:rsidR="00E10281" w:rsidRDefault="008D6705">
          <w:pPr>
            <w:spacing w:line="231" w:lineRule="auto"/>
          </w:pPr>
          <w:sdt>
            <w:sdtPr>
              <w:tag w:val="goog_rdk_906"/>
              <w:id w:val="-137344528"/>
            </w:sdtPr>
            <w:sdtEndPr/>
            <w:sdtContent>
              <w:r w:rsidR="00F43FB6">
                <w:t>(this will be a paginated response)</w:t>
              </w:r>
            </w:sdtContent>
          </w:sdt>
        </w:p>
      </w:sdtContent>
    </w:sdt>
    <w:sdt>
      <w:sdtPr>
        <w:tag w:val="goog_rdk_909"/>
        <w:id w:val="-1349319189"/>
      </w:sdtPr>
      <w:sdtEndPr/>
      <w:sdtContent>
        <w:p w14:paraId="4162F4E4" w14:textId="77777777" w:rsidR="00E10281" w:rsidRDefault="008D6705">
          <w:pPr>
            <w:rPr>
              <w:b/>
              <w:color w:val="4472C4"/>
            </w:rPr>
          </w:pPr>
          <w:sdt>
            <w:sdtPr>
              <w:tag w:val="goog_rdk_908"/>
              <w:id w:val="-290603585"/>
            </w:sdtPr>
            <w:sdtEndPr/>
            <w:sdtContent>
              <w:r w:rsidR="00F43FB6">
                <w:t xml:space="preserve">N.B. This method will </w:t>
              </w:r>
              <w:proofErr w:type="gramStart"/>
              <w:r w:rsidR="00F43FB6">
                <w:t>invoke  a</w:t>
              </w:r>
              <w:proofErr w:type="gramEnd"/>
              <w:r w:rsidR="00F43FB6">
                <w:t xml:space="preserve"> synchronous HTTP Call to Observation Microservice to populate the Value Objects</w:t>
              </w:r>
            </w:sdtContent>
          </w:sdt>
        </w:p>
      </w:sdtContent>
    </w:sdt>
    <w:sdt>
      <w:sdtPr>
        <w:tag w:val="goog_rdk_911"/>
        <w:id w:val="283933828"/>
      </w:sdtPr>
      <w:sdtEndPr/>
      <w:sdtContent>
        <w:p w14:paraId="0C599663" w14:textId="77777777" w:rsidR="00E10281" w:rsidRDefault="008D6705">
          <w:pPr>
            <w:rPr>
              <w:b/>
              <w:color w:val="4472C4"/>
            </w:rPr>
          </w:pPr>
          <w:sdt>
            <w:sdtPr>
              <w:tag w:val="goog_rdk_910"/>
              <w:id w:val="1669437196"/>
            </w:sdtPr>
            <w:sdtEndPr/>
            <w:sdtContent>
              <w:r w:rsidR="00F43FB6">
                <w:rPr>
                  <w:b/>
                  <w:color w:val="4472C4"/>
                </w:rPr>
                <w:t xml:space="preserve">     </w:t>
              </w:r>
            </w:sdtContent>
          </w:sdt>
        </w:p>
      </w:sdtContent>
    </w:sdt>
    <w:sdt>
      <w:sdtPr>
        <w:tag w:val="goog_rdk_913"/>
        <w:id w:val="1142460439"/>
      </w:sdtPr>
      <w:sdtEndPr/>
      <w:sdtContent>
        <w:p w14:paraId="63EB1959" w14:textId="77777777" w:rsidR="00E10281" w:rsidRDefault="008D6705">
          <w:pPr>
            <w:rPr>
              <w:b/>
              <w:color w:val="4472C4"/>
            </w:rPr>
          </w:pPr>
          <w:sdt>
            <w:sdtPr>
              <w:tag w:val="goog_rdk_912"/>
              <w:id w:val="878522271"/>
            </w:sdtPr>
            <w:sdtEndPr/>
            <w:sdtContent>
              <w:proofErr w:type="spellStart"/>
              <w:r w:rsidR="00F43FB6">
                <w:rPr>
                  <w:b/>
                  <w:color w:val="4472C4"/>
                </w:rPr>
                <w:t>getPatientObjectiveClinicalNotesByPatientID</w:t>
              </w:r>
              <w:proofErr w:type="spellEnd"/>
            </w:sdtContent>
          </w:sdt>
        </w:p>
      </w:sdtContent>
    </w:sdt>
    <w:sdt>
      <w:sdtPr>
        <w:tag w:val="goog_rdk_915"/>
        <w:id w:val="1935707078"/>
      </w:sdtPr>
      <w:sdtEndPr/>
      <w:sdtContent>
        <w:p w14:paraId="4D384CD0" w14:textId="77777777" w:rsidR="00E10281" w:rsidRDefault="008D6705">
          <w:pPr>
            <w:rPr>
              <w:b/>
              <w:color w:val="4472C4"/>
            </w:rPr>
          </w:pPr>
          <w:sdt>
            <w:sdtPr>
              <w:tag w:val="goog_rdk_914"/>
              <w:id w:val="328950489"/>
            </w:sdtPr>
            <w:sdtEndPr/>
            <w:sdtContent/>
          </w:sdt>
        </w:p>
      </w:sdtContent>
    </w:sdt>
    <w:sdt>
      <w:sdtPr>
        <w:tag w:val="goog_rdk_917"/>
        <w:id w:val="-213126772"/>
      </w:sdtPr>
      <w:sdtEndPr/>
      <w:sdtContent>
        <w:p w14:paraId="03E7AD78" w14:textId="77777777" w:rsidR="00E10281" w:rsidRDefault="008D6705">
          <w:sdt>
            <w:sdtPr>
              <w:tag w:val="goog_rdk_916"/>
              <w:id w:val="-2136938588"/>
            </w:sdtPr>
            <w:sdtEndPr/>
            <w:sdtContent>
              <w:r w:rsidR="00F43FB6">
                <w:t>Method Type– Get</w:t>
              </w:r>
            </w:sdtContent>
          </w:sdt>
        </w:p>
      </w:sdtContent>
    </w:sdt>
    <w:sdt>
      <w:sdtPr>
        <w:tag w:val="goog_rdk_919"/>
        <w:id w:val="236291347"/>
      </w:sdtPr>
      <w:sdtEndPr/>
      <w:sdtContent>
        <w:p w14:paraId="69F68944" w14:textId="77777777" w:rsidR="00E10281" w:rsidRDefault="008D6705">
          <w:pPr>
            <w:spacing w:line="14" w:lineRule="auto"/>
          </w:pPr>
          <w:sdt>
            <w:sdtPr>
              <w:tag w:val="goog_rdk_918"/>
              <w:id w:val="-455103440"/>
            </w:sdtPr>
            <w:sdtEndPr/>
            <w:sdtContent/>
          </w:sdt>
        </w:p>
      </w:sdtContent>
    </w:sdt>
    <w:sdt>
      <w:sdtPr>
        <w:tag w:val="goog_rdk_921"/>
        <w:id w:val="-790590539"/>
      </w:sdtPr>
      <w:sdtEndPr/>
      <w:sdtContent>
        <w:p w14:paraId="31FCEA25" w14:textId="77777777" w:rsidR="00E10281" w:rsidRDefault="008D6705">
          <w:sdt>
            <w:sdtPr>
              <w:tag w:val="goog_rdk_920"/>
              <w:id w:val="1958450761"/>
            </w:sdtPr>
            <w:sdtEndPr/>
            <w:sdtContent>
              <w:r w:rsidR="00F43FB6">
                <w:t xml:space="preserve">Request parameter – </w:t>
              </w:r>
              <w:proofErr w:type="spellStart"/>
              <w:r w:rsidR="00F43FB6">
                <w:t>providerPatientID</w:t>
              </w:r>
              <w:proofErr w:type="spellEnd"/>
              <w:r w:rsidR="00F43FB6">
                <w:t xml:space="preserve">, </w:t>
              </w:r>
              <w:proofErr w:type="spellStart"/>
              <w:r w:rsidR="00F43FB6">
                <w:t>UniqueFacilityIdentificationNumber</w:t>
              </w:r>
              <w:proofErr w:type="spellEnd"/>
              <w:r w:rsidR="00F43FB6">
                <w:t xml:space="preserve"> </w:t>
              </w:r>
            </w:sdtContent>
          </w:sdt>
        </w:p>
      </w:sdtContent>
    </w:sdt>
    <w:sdt>
      <w:sdtPr>
        <w:tag w:val="goog_rdk_923"/>
        <w:id w:val="-93021161"/>
      </w:sdtPr>
      <w:sdtEndPr/>
      <w:sdtContent>
        <w:p w14:paraId="4EAF4B42" w14:textId="77777777" w:rsidR="00E10281" w:rsidRDefault="008D6705">
          <w:sdt>
            <w:sdtPr>
              <w:tag w:val="goog_rdk_922"/>
              <w:id w:val="-32123640"/>
            </w:sdtPr>
            <w:sdtEndPr/>
            <w:sdtContent/>
          </w:sdt>
        </w:p>
      </w:sdtContent>
    </w:sdt>
    <w:sdt>
      <w:sdtPr>
        <w:tag w:val="goog_rdk_925"/>
        <w:id w:val="36784277"/>
      </w:sdtPr>
      <w:sdtEndPr/>
      <w:sdtContent>
        <w:p w14:paraId="35E6F732" w14:textId="77777777" w:rsidR="00E10281" w:rsidRDefault="008D6705">
          <w:pPr>
            <w:spacing w:line="238" w:lineRule="auto"/>
          </w:pPr>
          <w:sdt>
            <w:sdtPr>
              <w:tag w:val="goog_rdk_924"/>
              <w:id w:val="-2112806251"/>
            </w:sdtPr>
            <w:sdtEndPr/>
            <w:sdtContent>
              <w:r w:rsidR="00F43FB6">
                <w:t xml:space="preserve">response – List of patient </w:t>
              </w:r>
              <w:proofErr w:type="spellStart"/>
              <w:r w:rsidR="00F43FB6">
                <w:t>ClinicalNotes</w:t>
              </w:r>
              <w:proofErr w:type="spellEnd"/>
              <w:r w:rsidR="00F43FB6">
                <w:t xml:space="preserve"> Value Object</w:t>
              </w:r>
            </w:sdtContent>
          </w:sdt>
        </w:p>
      </w:sdtContent>
    </w:sdt>
    <w:sdt>
      <w:sdtPr>
        <w:tag w:val="goog_rdk_927"/>
        <w:id w:val="1323621943"/>
      </w:sdtPr>
      <w:sdtEndPr/>
      <w:sdtContent>
        <w:p w14:paraId="78A6194B" w14:textId="77777777" w:rsidR="00E10281" w:rsidRDefault="008D6705">
          <w:pPr>
            <w:spacing w:line="231" w:lineRule="auto"/>
          </w:pPr>
          <w:sdt>
            <w:sdtPr>
              <w:tag w:val="goog_rdk_926"/>
              <w:id w:val="-1104573493"/>
            </w:sdtPr>
            <w:sdtEndPr/>
            <w:sdtContent>
              <w:r w:rsidR="00F43FB6">
                <w:t>(this will be a paginated response)</w:t>
              </w:r>
            </w:sdtContent>
          </w:sdt>
        </w:p>
      </w:sdtContent>
    </w:sdt>
    <w:sdt>
      <w:sdtPr>
        <w:tag w:val="goog_rdk_929"/>
        <w:id w:val="1538089992"/>
      </w:sdtPr>
      <w:sdtEndPr/>
      <w:sdtContent>
        <w:p w14:paraId="1725542D" w14:textId="77777777" w:rsidR="00E10281" w:rsidRDefault="008D6705">
          <w:pPr>
            <w:rPr>
              <w:b/>
              <w:color w:val="4472C4"/>
            </w:rPr>
          </w:pPr>
          <w:sdt>
            <w:sdtPr>
              <w:tag w:val="goog_rdk_928"/>
              <w:id w:val="1017733722"/>
            </w:sdtPr>
            <w:sdtEndPr/>
            <w:sdtContent/>
          </w:sdt>
        </w:p>
      </w:sdtContent>
    </w:sdt>
    <w:sdt>
      <w:sdtPr>
        <w:tag w:val="goog_rdk_931"/>
        <w:id w:val="649710189"/>
      </w:sdtPr>
      <w:sdtEndPr/>
      <w:sdtContent>
        <w:p w14:paraId="0E1AF4A1" w14:textId="77777777" w:rsidR="00E10281" w:rsidRDefault="008D6705">
          <w:pPr>
            <w:rPr>
              <w:b/>
              <w:color w:val="4472C4"/>
            </w:rPr>
          </w:pPr>
          <w:sdt>
            <w:sdtPr>
              <w:tag w:val="goog_rdk_930"/>
              <w:id w:val="-540677180"/>
            </w:sdtPr>
            <w:sdtEndPr/>
            <w:sdtContent/>
          </w:sdt>
        </w:p>
      </w:sdtContent>
    </w:sdt>
    <w:sdt>
      <w:sdtPr>
        <w:tag w:val="goog_rdk_933"/>
        <w:id w:val="-418485984"/>
      </w:sdtPr>
      <w:sdtEndPr/>
      <w:sdtContent>
        <w:p w14:paraId="3B277365" w14:textId="77777777" w:rsidR="00E10281" w:rsidRDefault="008D6705">
          <w:pPr>
            <w:rPr>
              <w:b/>
              <w:color w:val="4472C4"/>
            </w:rPr>
          </w:pPr>
          <w:sdt>
            <w:sdtPr>
              <w:tag w:val="goog_rdk_932"/>
              <w:id w:val="474645014"/>
            </w:sdtPr>
            <w:sdtEndPr/>
            <w:sdtContent/>
          </w:sdt>
        </w:p>
      </w:sdtContent>
    </w:sdt>
    <w:sdt>
      <w:sdtPr>
        <w:tag w:val="goog_rdk_935"/>
        <w:id w:val="-1231920740"/>
      </w:sdtPr>
      <w:sdtEndPr/>
      <w:sdtContent>
        <w:p w14:paraId="7382B84A" w14:textId="77777777" w:rsidR="00E10281" w:rsidRDefault="008D6705">
          <w:pPr>
            <w:rPr>
              <w:b/>
              <w:color w:val="4472C4"/>
            </w:rPr>
          </w:pPr>
          <w:sdt>
            <w:sdtPr>
              <w:tag w:val="goog_rdk_934"/>
              <w:id w:val="1348910280"/>
            </w:sdtPr>
            <w:sdtEndPr/>
            <w:sdtContent>
              <w:proofErr w:type="spellStart"/>
              <w:r w:rsidR="00F43FB6">
                <w:rPr>
                  <w:b/>
                  <w:color w:val="4472C4"/>
                </w:rPr>
                <w:t>createPatientObjective</w:t>
              </w:r>
              <w:proofErr w:type="spellEnd"/>
            </w:sdtContent>
          </w:sdt>
        </w:p>
      </w:sdtContent>
    </w:sdt>
    <w:sdt>
      <w:sdtPr>
        <w:tag w:val="goog_rdk_937"/>
        <w:id w:val="400494581"/>
      </w:sdtPr>
      <w:sdtEndPr/>
      <w:sdtContent>
        <w:p w14:paraId="78E4DD79" w14:textId="77777777" w:rsidR="00E10281" w:rsidRDefault="008D6705">
          <w:pPr>
            <w:rPr>
              <w:b/>
              <w:color w:val="4472C4"/>
            </w:rPr>
          </w:pPr>
          <w:sdt>
            <w:sdtPr>
              <w:tag w:val="goog_rdk_936"/>
              <w:id w:val="84812097"/>
            </w:sdtPr>
            <w:sdtEndPr/>
            <w:sdtContent/>
          </w:sdt>
        </w:p>
      </w:sdtContent>
    </w:sdt>
    <w:sdt>
      <w:sdtPr>
        <w:tag w:val="goog_rdk_939"/>
        <w:id w:val="1773893940"/>
      </w:sdtPr>
      <w:sdtEndPr/>
      <w:sdtContent>
        <w:p w14:paraId="7F116F0D" w14:textId="77777777" w:rsidR="00E10281" w:rsidRDefault="008D6705">
          <w:sdt>
            <w:sdtPr>
              <w:tag w:val="goog_rdk_938"/>
              <w:id w:val="2021428299"/>
            </w:sdtPr>
            <w:sdtEndPr/>
            <w:sdtContent>
              <w:r w:rsidR="00F43FB6">
                <w:t>Method Type– POST</w:t>
              </w:r>
            </w:sdtContent>
          </w:sdt>
        </w:p>
      </w:sdtContent>
    </w:sdt>
    <w:sdt>
      <w:sdtPr>
        <w:tag w:val="goog_rdk_941"/>
        <w:id w:val="114647753"/>
      </w:sdtPr>
      <w:sdtEndPr/>
      <w:sdtContent>
        <w:p w14:paraId="5ADE4EEA" w14:textId="77777777" w:rsidR="00E10281" w:rsidRDefault="008D6705">
          <w:pPr>
            <w:spacing w:line="14" w:lineRule="auto"/>
          </w:pPr>
          <w:sdt>
            <w:sdtPr>
              <w:tag w:val="goog_rdk_940"/>
              <w:id w:val="164213048"/>
            </w:sdtPr>
            <w:sdtEndPr/>
            <w:sdtContent/>
          </w:sdt>
        </w:p>
      </w:sdtContent>
    </w:sdt>
    <w:sdt>
      <w:sdtPr>
        <w:tag w:val="goog_rdk_943"/>
        <w:id w:val="-2001180516"/>
      </w:sdtPr>
      <w:sdtEndPr/>
      <w:sdtContent>
        <w:p w14:paraId="1D865754" w14:textId="77777777" w:rsidR="00E10281" w:rsidRDefault="008D6705">
          <w:sdt>
            <w:sdtPr>
              <w:tag w:val="goog_rdk_942"/>
              <w:id w:val="189730612"/>
            </w:sdtPr>
            <w:sdtEndPr/>
            <w:sdtContent/>
          </w:sdt>
        </w:p>
      </w:sdtContent>
    </w:sdt>
    <w:sdt>
      <w:sdtPr>
        <w:tag w:val="goog_rdk_945"/>
        <w:id w:val="1573700758"/>
      </w:sdtPr>
      <w:sdtEndPr/>
      <w:sdtContent>
        <w:p w14:paraId="45D0EFB5" w14:textId="77777777" w:rsidR="00E10281" w:rsidRDefault="008D6705">
          <w:sdt>
            <w:sdtPr>
              <w:tag w:val="goog_rdk_944"/>
              <w:id w:val="-1842530506"/>
            </w:sdtPr>
            <w:sdtEndPr/>
            <w:sdtContent>
              <w:r w:rsidR="00F43FB6">
                <w:t xml:space="preserve">Request parameter </w:t>
              </w:r>
            </w:sdtContent>
          </w:sdt>
        </w:p>
      </w:sdtContent>
    </w:sdt>
    <w:sdt>
      <w:sdtPr>
        <w:tag w:val="goog_rdk_947"/>
        <w:id w:val="-1981299903"/>
      </w:sdtPr>
      <w:sdtEndPr/>
      <w:sdtContent>
        <w:p w14:paraId="7B88C373" w14:textId="77777777" w:rsidR="00E10281" w:rsidRDefault="008D6705">
          <w:sdt>
            <w:sdtPr>
              <w:tag w:val="goog_rdk_946"/>
              <w:id w:val="308298896"/>
            </w:sdtPr>
            <w:sdtEndPr/>
            <w:sdtContent/>
          </w:sdt>
        </w:p>
      </w:sdtContent>
    </w:sdt>
    <w:sdt>
      <w:sdtPr>
        <w:tag w:val="goog_rdk_949"/>
        <w:id w:val="1478495493"/>
      </w:sdtPr>
      <w:sdtEndPr/>
      <w:sdtContent>
        <w:p w14:paraId="48BF04AB" w14:textId="77777777" w:rsidR="00E10281" w:rsidRDefault="008D6705">
          <w:sdt>
            <w:sdtPr>
              <w:tag w:val="goog_rdk_948"/>
              <w:id w:val="-299775231"/>
            </w:sdtPr>
            <w:sdtEndPr/>
            <w:sdtContent>
              <w:r w:rsidR="00F43FB6">
                <w:t xml:space="preserve">String </w:t>
              </w:r>
              <w:proofErr w:type="spellStart"/>
              <w:r w:rsidR="00F43FB6">
                <w:t>episodeId</w:t>
              </w:r>
              <w:proofErr w:type="spellEnd"/>
            </w:sdtContent>
          </w:sdt>
        </w:p>
      </w:sdtContent>
    </w:sdt>
    <w:sdt>
      <w:sdtPr>
        <w:tag w:val="goog_rdk_951"/>
        <w:id w:val="1119413043"/>
      </w:sdtPr>
      <w:sdtEndPr/>
      <w:sdtContent>
        <w:p w14:paraId="6322F18E" w14:textId="77777777" w:rsidR="00E10281" w:rsidRDefault="008D6705">
          <w:sdt>
            <w:sdtPr>
              <w:tag w:val="goog_rdk_950"/>
              <w:id w:val="-796365953"/>
            </w:sdtPr>
            <w:sdtEndPr/>
            <w:sdtContent>
              <w:r w:rsidR="00F43FB6">
                <w:t xml:space="preserve">String </w:t>
              </w:r>
              <w:proofErr w:type="spellStart"/>
              <w:r w:rsidR="00F43FB6">
                <w:t>encounterId</w:t>
              </w:r>
              <w:proofErr w:type="spellEnd"/>
            </w:sdtContent>
          </w:sdt>
        </w:p>
      </w:sdtContent>
    </w:sdt>
    <w:sdt>
      <w:sdtPr>
        <w:tag w:val="goog_rdk_953"/>
        <w:id w:val="1308586716"/>
      </w:sdtPr>
      <w:sdtEndPr/>
      <w:sdtContent>
        <w:p w14:paraId="4E99C1D5" w14:textId="77777777" w:rsidR="00E10281" w:rsidRDefault="008D6705">
          <w:sdt>
            <w:sdtPr>
              <w:tag w:val="goog_rdk_952"/>
              <w:id w:val="-2056999486"/>
            </w:sdtPr>
            <w:sdtEndPr/>
            <w:sdtContent>
              <w:r w:rsidR="00F43FB6">
                <w:t xml:space="preserve">String </w:t>
              </w:r>
              <w:proofErr w:type="spellStart"/>
              <w:r w:rsidR="00F43FB6">
                <w:t>providerPatientId</w:t>
              </w:r>
              <w:proofErr w:type="spellEnd"/>
            </w:sdtContent>
          </w:sdt>
        </w:p>
      </w:sdtContent>
    </w:sdt>
    <w:sdt>
      <w:sdtPr>
        <w:tag w:val="goog_rdk_955"/>
        <w:id w:val="-967204691"/>
      </w:sdtPr>
      <w:sdtEndPr/>
      <w:sdtContent>
        <w:p w14:paraId="7BADDBC5" w14:textId="77777777" w:rsidR="00E10281" w:rsidRDefault="008D6705">
          <w:sdt>
            <w:sdtPr>
              <w:tag w:val="goog_rdk_954"/>
              <w:id w:val="-1363050029"/>
            </w:sdtPr>
            <w:sdtEndPr/>
            <w:sdtContent>
              <w:r w:rsidR="00F43FB6">
                <w:t xml:space="preserve">String </w:t>
              </w:r>
              <w:proofErr w:type="spellStart"/>
              <w:r w:rsidR="00F43FB6">
                <w:t>uniqueFacilityIdentificationNumber</w:t>
              </w:r>
              <w:proofErr w:type="spellEnd"/>
            </w:sdtContent>
          </w:sdt>
        </w:p>
      </w:sdtContent>
    </w:sdt>
    <w:sdt>
      <w:sdtPr>
        <w:tag w:val="goog_rdk_957"/>
        <w:id w:val="1604835191"/>
      </w:sdtPr>
      <w:sdtEndPr/>
      <w:sdtContent>
        <w:p w14:paraId="57D51B23" w14:textId="77777777" w:rsidR="00E10281" w:rsidRDefault="008D6705">
          <w:sdt>
            <w:sdtPr>
              <w:tag w:val="goog_rdk_956"/>
              <w:id w:val="1964848389"/>
            </w:sdtPr>
            <w:sdtEndPr/>
            <w:sdtContent>
              <w:r w:rsidR="00F43FB6">
                <w:t>List&lt;</w:t>
              </w:r>
              <w:proofErr w:type="spellStart"/>
              <w:r w:rsidR="00F43FB6">
                <w:t>PatientVitalSigns</w:t>
              </w:r>
              <w:proofErr w:type="spellEnd"/>
              <w:r w:rsidR="00F43FB6">
                <w:t xml:space="preserve">&gt; </w:t>
              </w:r>
              <w:proofErr w:type="spellStart"/>
              <w:r w:rsidR="00F43FB6">
                <w:t>patientVitalSIgns</w:t>
              </w:r>
              <w:proofErr w:type="spellEnd"/>
            </w:sdtContent>
          </w:sdt>
        </w:p>
      </w:sdtContent>
    </w:sdt>
    <w:sdt>
      <w:sdtPr>
        <w:tag w:val="goog_rdk_959"/>
        <w:id w:val="748153300"/>
      </w:sdtPr>
      <w:sdtEndPr/>
      <w:sdtContent>
        <w:p w14:paraId="257EF03F" w14:textId="77777777" w:rsidR="00E10281" w:rsidRDefault="008D6705">
          <w:sdt>
            <w:sdtPr>
              <w:tag w:val="goog_rdk_958"/>
              <w:id w:val="1756708488"/>
            </w:sdtPr>
            <w:sdtEndPr/>
            <w:sdtContent>
              <w:r w:rsidR="00F43FB6">
                <w:t>List&lt;</w:t>
              </w:r>
              <w:proofErr w:type="spellStart"/>
              <w:r w:rsidR="00F43FB6">
                <w:t>PatientPhysicalExaminationFindings</w:t>
              </w:r>
              <w:proofErr w:type="spellEnd"/>
              <w:r w:rsidR="00F43FB6">
                <w:t xml:space="preserve">&gt; </w:t>
              </w:r>
              <w:proofErr w:type="spellStart"/>
              <w:r w:rsidR="00F43FB6">
                <w:t>PatientPhysicalExaminationFindings</w:t>
              </w:r>
              <w:proofErr w:type="spellEnd"/>
            </w:sdtContent>
          </w:sdt>
        </w:p>
      </w:sdtContent>
    </w:sdt>
    <w:sdt>
      <w:sdtPr>
        <w:tag w:val="goog_rdk_961"/>
        <w:id w:val="171072509"/>
      </w:sdtPr>
      <w:sdtEndPr/>
      <w:sdtContent>
        <w:p w14:paraId="11D37542" w14:textId="77777777" w:rsidR="00E10281" w:rsidRDefault="008D6705">
          <w:sdt>
            <w:sdtPr>
              <w:tag w:val="goog_rdk_960"/>
              <w:id w:val="-721365465"/>
            </w:sdtPr>
            <w:sdtEndPr/>
            <w:sdtContent>
              <w:r w:rsidR="00F43FB6">
                <w:t>List&lt;</w:t>
              </w:r>
              <w:proofErr w:type="spellStart"/>
              <w:r w:rsidR="00F43FB6">
                <w:t>ClinicalNote</w:t>
              </w:r>
              <w:proofErr w:type="spellEnd"/>
              <w:r w:rsidR="00F43FB6">
                <w:t xml:space="preserve">&gt; </w:t>
              </w:r>
              <w:proofErr w:type="spellStart"/>
              <w:r w:rsidR="00F43FB6">
                <w:t>clinicalNotes</w:t>
              </w:r>
              <w:proofErr w:type="spellEnd"/>
            </w:sdtContent>
          </w:sdt>
        </w:p>
      </w:sdtContent>
    </w:sdt>
    <w:sdt>
      <w:sdtPr>
        <w:tag w:val="goog_rdk_963"/>
        <w:id w:val="-634179186"/>
      </w:sdtPr>
      <w:sdtEndPr/>
      <w:sdtContent>
        <w:p w14:paraId="78462CAE" w14:textId="77777777" w:rsidR="00E10281" w:rsidRDefault="008D6705">
          <w:sdt>
            <w:sdtPr>
              <w:tag w:val="goog_rdk_962"/>
              <w:id w:val="1442341716"/>
            </w:sdtPr>
            <w:sdtEndPr/>
            <w:sdtContent/>
          </w:sdt>
        </w:p>
      </w:sdtContent>
    </w:sdt>
    <w:sdt>
      <w:sdtPr>
        <w:tag w:val="goog_rdk_965"/>
        <w:id w:val="-1212499283"/>
      </w:sdtPr>
      <w:sdtEndPr/>
      <w:sdtContent>
        <w:p w14:paraId="372D08E5" w14:textId="77777777" w:rsidR="00E10281" w:rsidRDefault="008D6705">
          <w:pPr>
            <w:spacing w:line="200" w:lineRule="auto"/>
          </w:pPr>
          <w:sdt>
            <w:sdtPr>
              <w:tag w:val="goog_rdk_964"/>
              <w:id w:val="1468938214"/>
            </w:sdtPr>
            <w:sdtEndPr/>
            <w:sdtContent/>
          </w:sdt>
        </w:p>
      </w:sdtContent>
    </w:sdt>
    <w:sdt>
      <w:sdtPr>
        <w:tag w:val="goog_rdk_967"/>
        <w:id w:val="-1461637007"/>
      </w:sdtPr>
      <w:sdtEndPr/>
      <w:sdtContent>
        <w:p w14:paraId="55BB126E" w14:textId="77777777" w:rsidR="00E10281" w:rsidRDefault="008D6705">
          <w:pPr>
            <w:spacing w:line="200" w:lineRule="auto"/>
          </w:pPr>
          <w:sdt>
            <w:sdtPr>
              <w:tag w:val="goog_rdk_966"/>
              <w:id w:val="-650435495"/>
            </w:sdtPr>
            <w:sdtEndPr/>
            <w:sdtContent>
              <w:r w:rsidR="00F43FB6">
                <w:t>response – HTTP Status 201(created</w:t>
              </w:r>
              <w:proofErr w:type="gramStart"/>
              <w:r w:rsidR="00F43FB6">
                <w:t>) ,</w:t>
              </w:r>
              <w:proofErr w:type="gramEnd"/>
              <w:r w:rsidR="00F43FB6">
                <w:t xml:space="preserve"> </w:t>
              </w:r>
              <w:proofErr w:type="spellStart"/>
              <w:r w:rsidR="00F43FB6">
                <w:t>objectiveId</w:t>
              </w:r>
              <w:proofErr w:type="spellEnd"/>
            </w:sdtContent>
          </w:sdt>
        </w:p>
      </w:sdtContent>
    </w:sdt>
    <w:sdt>
      <w:sdtPr>
        <w:tag w:val="goog_rdk_969"/>
        <w:id w:val="758950577"/>
      </w:sdtPr>
      <w:sdtEndPr/>
      <w:sdtContent>
        <w:p w14:paraId="04BEEC9E" w14:textId="77777777" w:rsidR="00E10281" w:rsidRDefault="008D6705">
          <w:pPr>
            <w:spacing w:line="200" w:lineRule="auto"/>
          </w:pPr>
          <w:sdt>
            <w:sdtPr>
              <w:tag w:val="goog_rdk_968"/>
              <w:id w:val="-1157293505"/>
            </w:sdtPr>
            <w:sdtEndPr/>
            <w:sdtContent/>
          </w:sdt>
        </w:p>
      </w:sdtContent>
    </w:sdt>
    <w:sdt>
      <w:sdtPr>
        <w:tag w:val="goog_rdk_971"/>
        <w:id w:val="925000476"/>
      </w:sdtPr>
      <w:sdtEndPr/>
      <w:sdtContent>
        <w:p w14:paraId="2B881708" w14:textId="77777777" w:rsidR="00E10281" w:rsidRDefault="008D6705">
          <w:pPr>
            <w:rPr>
              <w:b/>
              <w:color w:val="4472C4"/>
            </w:rPr>
          </w:pPr>
          <w:sdt>
            <w:sdtPr>
              <w:tag w:val="goog_rdk_970"/>
              <w:id w:val="-1497568836"/>
            </w:sdtPr>
            <w:sdtEndPr/>
            <w:sdtContent>
              <w:proofErr w:type="spellStart"/>
              <w:r w:rsidR="00F43FB6">
                <w:rPr>
                  <w:b/>
                  <w:color w:val="4472C4"/>
                </w:rPr>
                <w:t>updatePatientObjective</w:t>
              </w:r>
              <w:proofErr w:type="spellEnd"/>
            </w:sdtContent>
          </w:sdt>
        </w:p>
      </w:sdtContent>
    </w:sdt>
    <w:sdt>
      <w:sdtPr>
        <w:tag w:val="goog_rdk_973"/>
        <w:id w:val="-691689022"/>
      </w:sdtPr>
      <w:sdtEndPr/>
      <w:sdtContent>
        <w:p w14:paraId="1EE85923" w14:textId="77777777" w:rsidR="00E10281" w:rsidRDefault="008D6705">
          <w:pPr>
            <w:rPr>
              <w:b/>
              <w:color w:val="4472C4"/>
            </w:rPr>
          </w:pPr>
          <w:sdt>
            <w:sdtPr>
              <w:tag w:val="goog_rdk_972"/>
              <w:id w:val="1861780363"/>
            </w:sdtPr>
            <w:sdtEndPr/>
            <w:sdtContent/>
          </w:sdt>
        </w:p>
      </w:sdtContent>
    </w:sdt>
    <w:sdt>
      <w:sdtPr>
        <w:tag w:val="goog_rdk_975"/>
        <w:id w:val="-1872752145"/>
      </w:sdtPr>
      <w:sdtEndPr/>
      <w:sdtContent>
        <w:p w14:paraId="52B05547" w14:textId="77777777" w:rsidR="00E10281" w:rsidRDefault="008D6705">
          <w:sdt>
            <w:sdtPr>
              <w:tag w:val="goog_rdk_974"/>
              <w:id w:val="-376467951"/>
            </w:sdtPr>
            <w:sdtEndPr/>
            <w:sdtContent>
              <w:r w:rsidR="00F43FB6">
                <w:t>Method Type– PUT</w:t>
              </w:r>
            </w:sdtContent>
          </w:sdt>
        </w:p>
      </w:sdtContent>
    </w:sdt>
    <w:sdt>
      <w:sdtPr>
        <w:tag w:val="goog_rdk_977"/>
        <w:id w:val="1010333690"/>
      </w:sdtPr>
      <w:sdtEndPr/>
      <w:sdtContent>
        <w:p w14:paraId="51C45C29" w14:textId="77777777" w:rsidR="00E10281" w:rsidRDefault="008D6705">
          <w:pPr>
            <w:spacing w:line="14" w:lineRule="auto"/>
          </w:pPr>
          <w:sdt>
            <w:sdtPr>
              <w:tag w:val="goog_rdk_976"/>
              <w:id w:val="1105619152"/>
            </w:sdtPr>
            <w:sdtEndPr/>
            <w:sdtContent/>
          </w:sdt>
        </w:p>
      </w:sdtContent>
    </w:sdt>
    <w:sdt>
      <w:sdtPr>
        <w:tag w:val="goog_rdk_979"/>
        <w:id w:val="975028500"/>
      </w:sdtPr>
      <w:sdtEndPr/>
      <w:sdtContent>
        <w:p w14:paraId="751062CA" w14:textId="77777777" w:rsidR="00E10281" w:rsidRDefault="008D6705">
          <w:sdt>
            <w:sdtPr>
              <w:tag w:val="goog_rdk_978"/>
              <w:id w:val="213324751"/>
            </w:sdtPr>
            <w:sdtEndPr/>
            <w:sdtContent>
              <w:r w:rsidR="00F43FB6">
                <w:t xml:space="preserve">Request parameter </w:t>
              </w:r>
            </w:sdtContent>
          </w:sdt>
        </w:p>
      </w:sdtContent>
    </w:sdt>
    <w:sdt>
      <w:sdtPr>
        <w:tag w:val="goog_rdk_981"/>
        <w:id w:val="-1371224721"/>
      </w:sdtPr>
      <w:sdtEndPr/>
      <w:sdtContent>
        <w:p w14:paraId="10AACDAE" w14:textId="77777777" w:rsidR="00E10281" w:rsidRDefault="008D6705">
          <w:sdt>
            <w:sdtPr>
              <w:tag w:val="goog_rdk_980"/>
              <w:id w:val="2088954603"/>
            </w:sdtPr>
            <w:sdtEndPr/>
            <w:sdtContent/>
          </w:sdt>
        </w:p>
      </w:sdtContent>
    </w:sdt>
    <w:sdt>
      <w:sdtPr>
        <w:tag w:val="goog_rdk_983"/>
        <w:id w:val="-65266543"/>
      </w:sdtPr>
      <w:sdtEndPr/>
      <w:sdtContent>
        <w:p w14:paraId="03A14E14" w14:textId="77777777" w:rsidR="00E10281" w:rsidRDefault="008D6705">
          <w:sdt>
            <w:sdtPr>
              <w:tag w:val="goog_rdk_982"/>
              <w:id w:val="-1867506931"/>
            </w:sdtPr>
            <w:sdtEndPr/>
            <w:sdtContent>
              <w:r w:rsidR="00F43FB6">
                <w:t xml:space="preserve">String </w:t>
              </w:r>
              <w:proofErr w:type="spellStart"/>
              <w:r w:rsidR="00F43FB6">
                <w:t>objectiveId</w:t>
              </w:r>
              <w:proofErr w:type="spellEnd"/>
            </w:sdtContent>
          </w:sdt>
        </w:p>
      </w:sdtContent>
    </w:sdt>
    <w:sdt>
      <w:sdtPr>
        <w:tag w:val="goog_rdk_985"/>
        <w:id w:val="-1516072853"/>
      </w:sdtPr>
      <w:sdtEndPr/>
      <w:sdtContent>
        <w:p w14:paraId="5E3CFBC7" w14:textId="77777777" w:rsidR="00E10281" w:rsidRDefault="008D6705">
          <w:sdt>
            <w:sdtPr>
              <w:tag w:val="goog_rdk_984"/>
              <w:id w:val="962926896"/>
            </w:sdtPr>
            <w:sdtEndPr/>
            <w:sdtContent>
              <w:r w:rsidR="00F43FB6">
                <w:t xml:space="preserve">String </w:t>
              </w:r>
              <w:proofErr w:type="spellStart"/>
              <w:r w:rsidR="00F43FB6">
                <w:t>episodeId</w:t>
              </w:r>
              <w:proofErr w:type="spellEnd"/>
            </w:sdtContent>
          </w:sdt>
        </w:p>
      </w:sdtContent>
    </w:sdt>
    <w:sdt>
      <w:sdtPr>
        <w:tag w:val="goog_rdk_987"/>
        <w:id w:val="1245923757"/>
      </w:sdtPr>
      <w:sdtEndPr/>
      <w:sdtContent>
        <w:p w14:paraId="6493E911" w14:textId="77777777" w:rsidR="00E10281" w:rsidRDefault="008D6705">
          <w:sdt>
            <w:sdtPr>
              <w:tag w:val="goog_rdk_986"/>
              <w:id w:val="-1442990333"/>
            </w:sdtPr>
            <w:sdtEndPr/>
            <w:sdtContent>
              <w:r w:rsidR="00F43FB6">
                <w:t xml:space="preserve">String </w:t>
              </w:r>
              <w:proofErr w:type="spellStart"/>
              <w:r w:rsidR="00F43FB6">
                <w:t>encounterId</w:t>
              </w:r>
              <w:proofErr w:type="spellEnd"/>
            </w:sdtContent>
          </w:sdt>
        </w:p>
      </w:sdtContent>
    </w:sdt>
    <w:sdt>
      <w:sdtPr>
        <w:tag w:val="goog_rdk_989"/>
        <w:id w:val="-157306457"/>
      </w:sdtPr>
      <w:sdtEndPr/>
      <w:sdtContent>
        <w:p w14:paraId="196120F9" w14:textId="77777777" w:rsidR="00E10281" w:rsidRDefault="008D6705">
          <w:sdt>
            <w:sdtPr>
              <w:tag w:val="goog_rdk_988"/>
              <w:id w:val="-1213269786"/>
            </w:sdtPr>
            <w:sdtEndPr/>
            <w:sdtContent>
              <w:r w:rsidR="00F43FB6">
                <w:t xml:space="preserve">String </w:t>
              </w:r>
              <w:proofErr w:type="spellStart"/>
              <w:r w:rsidR="00F43FB6">
                <w:t>providerPatientId</w:t>
              </w:r>
              <w:proofErr w:type="spellEnd"/>
            </w:sdtContent>
          </w:sdt>
        </w:p>
      </w:sdtContent>
    </w:sdt>
    <w:sdt>
      <w:sdtPr>
        <w:tag w:val="goog_rdk_991"/>
        <w:id w:val="110325930"/>
      </w:sdtPr>
      <w:sdtEndPr/>
      <w:sdtContent>
        <w:p w14:paraId="3E3AA43C" w14:textId="77777777" w:rsidR="00E10281" w:rsidRDefault="008D6705">
          <w:sdt>
            <w:sdtPr>
              <w:tag w:val="goog_rdk_990"/>
              <w:id w:val="-1304540320"/>
            </w:sdtPr>
            <w:sdtEndPr/>
            <w:sdtContent>
              <w:r w:rsidR="00F43FB6">
                <w:t xml:space="preserve">String </w:t>
              </w:r>
              <w:proofErr w:type="spellStart"/>
              <w:r w:rsidR="00F43FB6">
                <w:t>uniqueFacilityIdentificationNumber</w:t>
              </w:r>
              <w:proofErr w:type="spellEnd"/>
            </w:sdtContent>
          </w:sdt>
        </w:p>
      </w:sdtContent>
    </w:sdt>
    <w:sdt>
      <w:sdtPr>
        <w:tag w:val="goog_rdk_993"/>
        <w:id w:val="194504564"/>
      </w:sdtPr>
      <w:sdtEndPr/>
      <w:sdtContent>
        <w:p w14:paraId="6ABB58FA" w14:textId="77777777" w:rsidR="00E10281" w:rsidRDefault="008D6705">
          <w:sdt>
            <w:sdtPr>
              <w:tag w:val="goog_rdk_992"/>
              <w:id w:val="1991440074"/>
            </w:sdtPr>
            <w:sdtEndPr/>
            <w:sdtContent>
              <w:r w:rsidR="00F43FB6">
                <w:t>List&lt;</w:t>
              </w:r>
              <w:proofErr w:type="spellStart"/>
              <w:r w:rsidR="00F43FB6">
                <w:t>PatientVitalSigns</w:t>
              </w:r>
              <w:proofErr w:type="spellEnd"/>
              <w:r w:rsidR="00F43FB6">
                <w:t xml:space="preserve">&gt; </w:t>
              </w:r>
              <w:proofErr w:type="spellStart"/>
              <w:r w:rsidR="00F43FB6">
                <w:t>patientVitalSIgns</w:t>
              </w:r>
              <w:proofErr w:type="spellEnd"/>
            </w:sdtContent>
          </w:sdt>
        </w:p>
      </w:sdtContent>
    </w:sdt>
    <w:sdt>
      <w:sdtPr>
        <w:tag w:val="goog_rdk_995"/>
        <w:id w:val="-1290965071"/>
      </w:sdtPr>
      <w:sdtEndPr/>
      <w:sdtContent>
        <w:p w14:paraId="30515E17" w14:textId="77777777" w:rsidR="00E10281" w:rsidRDefault="008D6705">
          <w:sdt>
            <w:sdtPr>
              <w:tag w:val="goog_rdk_994"/>
              <w:id w:val="-1225754612"/>
            </w:sdtPr>
            <w:sdtEndPr/>
            <w:sdtContent>
              <w:r w:rsidR="00F43FB6">
                <w:t>List&lt;</w:t>
              </w:r>
              <w:proofErr w:type="spellStart"/>
              <w:r w:rsidR="00F43FB6">
                <w:t>PatientPhysicalExaminationFindings</w:t>
              </w:r>
              <w:proofErr w:type="spellEnd"/>
              <w:r w:rsidR="00F43FB6">
                <w:t xml:space="preserve">&gt; </w:t>
              </w:r>
              <w:proofErr w:type="spellStart"/>
              <w:r w:rsidR="00F43FB6">
                <w:t>PatientPhysicalExaminationFindings</w:t>
              </w:r>
              <w:proofErr w:type="spellEnd"/>
            </w:sdtContent>
          </w:sdt>
        </w:p>
      </w:sdtContent>
    </w:sdt>
    <w:sdt>
      <w:sdtPr>
        <w:tag w:val="goog_rdk_997"/>
        <w:id w:val="-1626843533"/>
      </w:sdtPr>
      <w:sdtEndPr/>
      <w:sdtContent>
        <w:p w14:paraId="3C936814" w14:textId="77777777" w:rsidR="00E10281" w:rsidRDefault="008D6705">
          <w:sdt>
            <w:sdtPr>
              <w:tag w:val="goog_rdk_996"/>
              <w:id w:val="555593310"/>
            </w:sdtPr>
            <w:sdtEndPr/>
            <w:sdtContent>
              <w:r w:rsidR="00F43FB6">
                <w:t>List&lt;</w:t>
              </w:r>
              <w:proofErr w:type="spellStart"/>
              <w:r w:rsidR="00F43FB6">
                <w:t>ClinicalNote</w:t>
              </w:r>
              <w:proofErr w:type="spellEnd"/>
              <w:r w:rsidR="00F43FB6">
                <w:t xml:space="preserve">&gt; </w:t>
              </w:r>
              <w:proofErr w:type="spellStart"/>
              <w:r w:rsidR="00F43FB6">
                <w:t>clinicalNotes</w:t>
              </w:r>
              <w:proofErr w:type="spellEnd"/>
            </w:sdtContent>
          </w:sdt>
        </w:p>
      </w:sdtContent>
    </w:sdt>
    <w:sdt>
      <w:sdtPr>
        <w:tag w:val="goog_rdk_999"/>
        <w:id w:val="724561310"/>
      </w:sdtPr>
      <w:sdtEndPr/>
      <w:sdtContent>
        <w:p w14:paraId="7E0CAB4B" w14:textId="77777777" w:rsidR="00E10281" w:rsidRDefault="008D6705">
          <w:sdt>
            <w:sdtPr>
              <w:tag w:val="goog_rdk_998"/>
              <w:id w:val="-1065720241"/>
            </w:sdtPr>
            <w:sdtEndPr/>
            <w:sdtContent/>
          </w:sdt>
        </w:p>
      </w:sdtContent>
    </w:sdt>
    <w:sdt>
      <w:sdtPr>
        <w:tag w:val="goog_rdk_1001"/>
        <w:id w:val="76327397"/>
      </w:sdtPr>
      <w:sdtEndPr/>
      <w:sdtContent>
        <w:p w14:paraId="471448E4" w14:textId="77777777" w:rsidR="00E10281" w:rsidRDefault="008D6705">
          <w:pPr>
            <w:spacing w:line="200" w:lineRule="auto"/>
          </w:pPr>
          <w:sdt>
            <w:sdtPr>
              <w:tag w:val="goog_rdk_1000"/>
              <w:id w:val="614801809"/>
            </w:sdtPr>
            <w:sdtEndPr/>
            <w:sdtContent/>
          </w:sdt>
        </w:p>
      </w:sdtContent>
    </w:sdt>
    <w:sdt>
      <w:sdtPr>
        <w:tag w:val="goog_rdk_1003"/>
        <w:id w:val="866101464"/>
      </w:sdtPr>
      <w:sdtEndPr/>
      <w:sdtContent>
        <w:p w14:paraId="703D3B5A" w14:textId="77777777" w:rsidR="00E10281" w:rsidRDefault="008D6705">
          <w:pPr>
            <w:spacing w:line="200" w:lineRule="auto"/>
          </w:pPr>
          <w:sdt>
            <w:sdtPr>
              <w:tag w:val="goog_rdk_1002"/>
              <w:id w:val="587738292"/>
            </w:sdtPr>
            <w:sdtEndPr/>
            <w:sdtContent>
              <w:r w:rsidR="00F43FB6">
                <w:t xml:space="preserve">response – HTTP Status 200(ok) </w:t>
              </w:r>
            </w:sdtContent>
          </w:sdt>
        </w:p>
      </w:sdtContent>
    </w:sdt>
    <w:sdt>
      <w:sdtPr>
        <w:tag w:val="goog_rdk_1005"/>
        <w:id w:val="-2124142610"/>
      </w:sdtPr>
      <w:sdtEndPr/>
      <w:sdtContent>
        <w:p w14:paraId="781AD471" w14:textId="77777777" w:rsidR="00E10281" w:rsidRDefault="008D6705">
          <w:pPr>
            <w:spacing w:line="200" w:lineRule="auto"/>
          </w:pPr>
          <w:sdt>
            <w:sdtPr>
              <w:tag w:val="goog_rdk_1004"/>
              <w:id w:val="-1120832218"/>
            </w:sdtPr>
            <w:sdtEndPr/>
            <w:sdtContent/>
          </w:sdt>
        </w:p>
      </w:sdtContent>
    </w:sdt>
    <w:sdt>
      <w:sdtPr>
        <w:tag w:val="goog_rdk_1007"/>
        <w:id w:val="-886180802"/>
      </w:sdtPr>
      <w:sdtEndPr/>
      <w:sdtContent>
        <w:p w14:paraId="3854F0DB" w14:textId="77777777" w:rsidR="00E10281" w:rsidRDefault="008D6705">
          <w:pPr>
            <w:ind w:left="840"/>
            <w:rPr>
              <w:b/>
              <w:color w:val="C00000"/>
              <w:sz w:val="28"/>
              <w:szCs w:val="28"/>
            </w:rPr>
          </w:pPr>
          <w:sdt>
            <w:sdtPr>
              <w:tag w:val="goog_rdk_1006"/>
              <w:id w:val="892086385"/>
            </w:sdtPr>
            <w:sdtEndPr/>
            <w:sdtContent/>
          </w:sdt>
        </w:p>
      </w:sdtContent>
    </w:sdt>
    <w:sdt>
      <w:sdtPr>
        <w:tag w:val="goog_rdk_1009"/>
        <w:id w:val="-2054306683"/>
      </w:sdtPr>
      <w:sdtEndPr/>
      <w:sdtContent>
        <w:p w14:paraId="2DA8DA80" w14:textId="77777777" w:rsidR="00E10281" w:rsidRDefault="008D6705">
          <w:pPr>
            <w:ind w:left="840"/>
            <w:rPr>
              <w:b/>
              <w:color w:val="C00000"/>
              <w:sz w:val="28"/>
              <w:szCs w:val="28"/>
            </w:rPr>
          </w:pPr>
          <w:sdt>
            <w:sdtPr>
              <w:tag w:val="goog_rdk_1008"/>
              <w:id w:val="1779674730"/>
            </w:sdtPr>
            <w:sdtEndPr/>
            <w:sdtContent/>
          </w:sdt>
        </w:p>
      </w:sdtContent>
    </w:sdt>
    <w:sdt>
      <w:sdtPr>
        <w:tag w:val="goog_rdk_1011"/>
        <w:id w:val="1915588864"/>
      </w:sdtPr>
      <w:sdtEndPr/>
      <w:sdtContent>
        <w:p w14:paraId="41D32B47" w14:textId="77777777" w:rsidR="00E10281" w:rsidRDefault="008D6705">
          <w:pPr>
            <w:ind w:left="840"/>
          </w:pPr>
          <w:sdt>
            <w:sdtPr>
              <w:tag w:val="goog_rdk_1010"/>
              <w:id w:val="-2114582440"/>
            </w:sdtPr>
            <w:sdtEndPr/>
            <w:sdtContent>
              <w:r w:rsidR="00F43FB6">
                <w:rPr>
                  <w:b/>
                  <w:color w:val="C00000"/>
                  <w:sz w:val="28"/>
                  <w:szCs w:val="28"/>
                </w:rPr>
                <w:t xml:space="preserve">Commands </w:t>
              </w:r>
            </w:sdtContent>
          </w:sdt>
        </w:p>
      </w:sdtContent>
    </w:sdt>
    <w:sdt>
      <w:sdtPr>
        <w:tag w:val="goog_rdk_1013"/>
        <w:id w:val="-2042430374"/>
      </w:sdtPr>
      <w:sdtEndPr/>
      <w:sdtContent>
        <w:p w14:paraId="5D302745" w14:textId="77777777" w:rsidR="00E10281" w:rsidRDefault="008D6705">
          <w:pPr>
            <w:spacing w:line="389" w:lineRule="auto"/>
          </w:pPr>
          <w:sdt>
            <w:sdtPr>
              <w:tag w:val="goog_rdk_1012"/>
              <w:id w:val="47194903"/>
            </w:sdtPr>
            <w:sdtEndPr/>
            <w:sdtContent/>
          </w:sdt>
        </w:p>
      </w:sdtContent>
    </w:sdt>
    <w:sdt>
      <w:sdtPr>
        <w:tag w:val="goog_rdk_1015"/>
        <w:id w:val="77415817"/>
      </w:sdtPr>
      <w:sdtEndPr/>
      <w:sdtContent>
        <w:p w14:paraId="1B5F7229" w14:textId="77777777" w:rsidR="00E10281" w:rsidRDefault="008D6705">
          <w:pPr>
            <w:ind w:right="-13"/>
            <w:jc w:val="center"/>
          </w:pPr>
          <w:sdt>
            <w:sdtPr>
              <w:tag w:val="goog_rdk_1014"/>
              <w:id w:val="-2017224554"/>
            </w:sdtPr>
            <w:sdtEndPr/>
            <w:sdtContent>
              <w:r w:rsidR="00F43FB6">
                <w:rPr>
                  <w:b/>
                </w:rPr>
                <w:t xml:space="preserve">Patient Objective Consultation Microservice will be capable of handling Two types of commands </w:t>
              </w:r>
            </w:sdtContent>
          </w:sdt>
        </w:p>
      </w:sdtContent>
    </w:sdt>
    <w:sdt>
      <w:sdtPr>
        <w:tag w:val="goog_rdk_1017"/>
        <w:id w:val="1258939367"/>
      </w:sdtPr>
      <w:sdtEndPr/>
      <w:sdtContent>
        <w:p w14:paraId="37AB5E8B" w14:textId="77777777" w:rsidR="00E10281" w:rsidRDefault="008D6705">
          <w:pPr>
            <w:spacing w:line="200" w:lineRule="auto"/>
          </w:pPr>
          <w:sdt>
            <w:sdtPr>
              <w:tag w:val="goog_rdk_1016"/>
              <w:id w:val="-184903575"/>
            </w:sdtPr>
            <w:sdtEndPr/>
            <w:sdtContent/>
          </w:sdt>
        </w:p>
      </w:sdtContent>
    </w:sdt>
    <w:sdt>
      <w:sdtPr>
        <w:tag w:val="goog_rdk_1019"/>
        <w:id w:val="1951502271"/>
      </w:sdtPr>
      <w:sdtEndPr/>
      <w:sdtContent>
        <w:p w14:paraId="4456D78F" w14:textId="77777777" w:rsidR="00E10281" w:rsidRDefault="008D6705">
          <w:pPr>
            <w:spacing w:line="259" w:lineRule="auto"/>
          </w:pPr>
          <w:sdt>
            <w:sdtPr>
              <w:tag w:val="goog_rdk_1018"/>
              <w:id w:val="2064520778"/>
            </w:sdtPr>
            <w:sdtEndPr/>
            <w:sdtContent/>
          </w:sdt>
        </w:p>
      </w:sdtContent>
    </w:sdt>
    <w:sdt>
      <w:sdtPr>
        <w:tag w:val="goog_rdk_1021"/>
        <w:id w:val="1765491596"/>
      </w:sdtPr>
      <w:sdtEndPr/>
      <w:sdtContent>
        <w:p w14:paraId="5298535A" w14:textId="77777777" w:rsidR="00E10281" w:rsidRDefault="008D6705">
          <w:pPr>
            <w:tabs>
              <w:tab w:val="left" w:pos="820"/>
            </w:tabs>
            <w:ind w:left="480"/>
          </w:pPr>
          <w:sdt>
            <w:sdtPr>
              <w:tag w:val="goog_rdk_1020"/>
              <w:id w:val="-30723698"/>
            </w:sdtPr>
            <w:sdtEndPr/>
            <w:sdtContent>
              <w:r w:rsidR="00F43FB6">
                <w:rPr>
                  <w:b/>
                  <w:color w:val="0070C0"/>
                </w:rPr>
                <w:t>1.</w:t>
              </w:r>
              <w:r w:rsidR="00F43FB6">
                <w:rPr>
                  <w:b/>
                  <w:color w:val="0070C0"/>
                </w:rPr>
                <w:tab/>
              </w:r>
              <w:proofErr w:type="spellStart"/>
              <w:proofErr w:type="gramStart"/>
              <w:r w:rsidR="00F43FB6">
                <w:rPr>
                  <w:b/>
                  <w:color w:val="0070C0"/>
                </w:rPr>
                <w:t>CreatePatientObjectiveConsultationCommand</w:t>
              </w:r>
              <w:proofErr w:type="spellEnd"/>
              <w:r w:rsidR="00F43FB6">
                <w:rPr>
                  <w:b/>
                  <w:color w:val="0070C0"/>
                </w:rPr>
                <w:t>(</w:t>
              </w:r>
              <w:proofErr w:type="gramEnd"/>
              <w:r w:rsidR="00F43FB6">
                <w:rPr>
                  <w:b/>
                  <w:color w:val="0070C0"/>
                </w:rPr>
                <w:t xml:space="preserve">) </w:t>
              </w:r>
            </w:sdtContent>
          </w:sdt>
        </w:p>
      </w:sdtContent>
    </w:sdt>
    <w:sdt>
      <w:sdtPr>
        <w:tag w:val="goog_rdk_1023"/>
        <w:id w:val="2041709774"/>
      </w:sdtPr>
      <w:sdtEndPr/>
      <w:sdtContent>
        <w:p w14:paraId="38C28BB2" w14:textId="77777777" w:rsidR="00E10281" w:rsidRDefault="008D6705">
          <w:pPr>
            <w:spacing w:line="231" w:lineRule="auto"/>
          </w:pPr>
          <w:sdt>
            <w:sdtPr>
              <w:tag w:val="goog_rdk_1022"/>
              <w:id w:val="-1754648611"/>
            </w:sdtPr>
            <w:sdtEndPr/>
            <w:sdtContent/>
          </w:sdt>
        </w:p>
      </w:sdtContent>
    </w:sdt>
    <w:sdt>
      <w:sdtPr>
        <w:tag w:val="goog_rdk_1025"/>
        <w:id w:val="1683545367"/>
      </w:sdtPr>
      <w:sdtEndPr/>
      <w:sdtContent>
        <w:p w14:paraId="1A760A00" w14:textId="77777777" w:rsidR="00E10281" w:rsidRDefault="008D6705">
          <w:pPr>
            <w:ind w:left="840"/>
          </w:pPr>
          <w:sdt>
            <w:sdtPr>
              <w:tag w:val="goog_rdk_1024"/>
              <w:id w:val="-1380232655"/>
            </w:sdtPr>
            <w:sdtEndPr/>
            <w:sdtContent>
              <w:r w:rsidR="00F43FB6">
                <w:rPr>
                  <w:b/>
                </w:rPr>
                <w:t xml:space="preserve">parameters </w:t>
              </w:r>
              <w:r w:rsidR="00F43FB6">
                <w:t>-</w:t>
              </w:r>
            </w:sdtContent>
          </w:sdt>
        </w:p>
      </w:sdtContent>
    </w:sdt>
    <w:sdt>
      <w:sdtPr>
        <w:tag w:val="goog_rdk_1027"/>
        <w:id w:val="968243935"/>
      </w:sdtPr>
      <w:sdtEndPr/>
      <w:sdtContent>
        <w:p w14:paraId="3D6A6FC7" w14:textId="77777777" w:rsidR="00E10281" w:rsidRDefault="008D6705">
          <w:pPr>
            <w:spacing w:line="230" w:lineRule="auto"/>
          </w:pPr>
          <w:sdt>
            <w:sdtPr>
              <w:tag w:val="goog_rdk_1026"/>
              <w:id w:val="467173665"/>
            </w:sdtPr>
            <w:sdtEndPr/>
            <w:sdtContent/>
          </w:sdt>
        </w:p>
      </w:sdtContent>
    </w:sdt>
    <w:sdt>
      <w:sdtPr>
        <w:tag w:val="goog_rdk_1029"/>
        <w:id w:val="-506444769"/>
      </w:sdtPr>
      <w:sdtEndPr/>
      <w:sdtContent>
        <w:p w14:paraId="374EED9A" w14:textId="77777777" w:rsidR="00E10281" w:rsidRDefault="008D6705">
          <w:sdt>
            <w:sdtPr>
              <w:tag w:val="goog_rdk_1028"/>
              <w:id w:val="-544442188"/>
            </w:sdtPr>
            <w:sdtEndPr/>
            <w:sdtContent>
              <w:r w:rsidR="00F43FB6">
                <w:t xml:space="preserve">String </w:t>
              </w:r>
              <w:proofErr w:type="spellStart"/>
              <w:r w:rsidR="00F43FB6">
                <w:t>episodeId</w:t>
              </w:r>
              <w:proofErr w:type="spellEnd"/>
            </w:sdtContent>
          </w:sdt>
        </w:p>
      </w:sdtContent>
    </w:sdt>
    <w:sdt>
      <w:sdtPr>
        <w:tag w:val="goog_rdk_1031"/>
        <w:id w:val="-81685915"/>
      </w:sdtPr>
      <w:sdtEndPr/>
      <w:sdtContent>
        <w:p w14:paraId="69FDEB49" w14:textId="77777777" w:rsidR="00E10281" w:rsidRDefault="008D6705">
          <w:sdt>
            <w:sdtPr>
              <w:tag w:val="goog_rdk_1030"/>
              <w:id w:val="-1385173744"/>
            </w:sdtPr>
            <w:sdtEndPr/>
            <w:sdtContent>
              <w:r w:rsidR="00F43FB6">
                <w:t xml:space="preserve">String </w:t>
              </w:r>
              <w:proofErr w:type="spellStart"/>
              <w:r w:rsidR="00F43FB6">
                <w:t>encounterId</w:t>
              </w:r>
              <w:proofErr w:type="spellEnd"/>
            </w:sdtContent>
          </w:sdt>
        </w:p>
      </w:sdtContent>
    </w:sdt>
    <w:sdt>
      <w:sdtPr>
        <w:tag w:val="goog_rdk_1033"/>
        <w:id w:val="1607921082"/>
      </w:sdtPr>
      <w:sdtEndPr/>
      <w:sdtContent>
        <w:p w14:paraId="4D382E27" w14:textId="77777777" w:rsidR="00E10281" w:rsidRDefault="008D6705">
          <w:sdt>
            <w:sdtPr>
              <w:tag w:val="goog_rdk_1032"/>
              <w:id w:val="-1805845868"/>
            </w:sdtPr>
            <w:sdtEndPr/>
            <w:sdtContent>
              <w:r w:rsidR="00F43FB6">
                <w:t xml:space="preserve">String </w:t>
              </w:r>
              <w:proofErr w:type="spellStart"/>
              <w:r w:rsidR="00F43FB6">
                <w:t>providerPatientId</w:t>
              </w:r>
              <w:proofErr w:type="spellEnd"/>
            </w:sdtContent>
          </w:sdt>
        </w:p>
      </w:sdtContent>
    </w:sdt>
    <w:sdt>
      <w:sdtPr>
        <w:tag w:val="goog_rdk_1035"/>
        <w:id w:val="736595857"/>
      </w:sdtPr>
      <w:sdtEndPr/>
      <w:sdtContent>
        <w:p w14:paraId="7F4F77D0" w14:textId="77777777" w:rsidR="00E10281" w:rsidRDefault="008D6705">
          <w:sdt>
            <w:sdtPr>
              <w:tag w:val="goog_rdk_1034"/>
              <w:id w:val="-536193385"/>
            </w:sdtPr>
            <w:sdtEndPr/>
            <w:sdtContent>
              <w:r w:rsidR="00F43FB6">
                <w:t xml:space="preserve">String </w:t>
              </w:r>
              <w:proofErr w:type="spellStart"/>
              <w:r w:rsidR="00F43FB6">
                <w:t>uniqueFacilityIdentificationNumber</w:t>
              </w:r>
              <w:proofErr w:type="spellEnd"/>
            </w:sdtContent>
          </w:sdt>
        </w:p>
      </w:sdtContent>
    </w:sdt>
    <w:sdt>
      <w:sdtPr>
        <w:tag w:val="goog_rdk_1037"/>
        <w:id w:val="-441304796"/>
      </w:sdtPr>
      <w:sdtEndPr/>
      <w:sdtContent>
        <w:p w14:paraId="26B46B1D" w14:textId="77777777" w:rsidR="00E10281" w:rsidRDefault="008D6705">
          <w:sdt>
            <w:sdtPr>
              <w:tag w:val="goog_rdk_1036"/>
              <w:id w:val="456374603"/>
            </w:sdtPr>
            <w:sdtEndPr/>
            <w:sdtContent>
              <w:r w:rsidR="00F43FB6">
                <w:t>List&lt;</w:t>
              </w:r>
              <w:proofErr w:type="spellStart"/>
              <w:r w:rsidR="00F43FB6">
                <w:t>PatientVitalSigns</w:t>
              </w:r>
              <w:proofErr w:type="spellEnd"/>
              <w:r w:rsidR="00F43FB6">
                <w:t xml:space="preserve">&gt; </w:t>
              </w:r>
              <w:proofErr w:type="spellStart"/>
              <w:r w:rsidR="00F43FB6">
                <w:t>patientVitalSIgns</w:t>
              </w:r>
              <w:proofErr w:type="spellEnd"/>
            </w:sdtContent>
          </w:sdt>
        </w:p>
      </w:sdtContent>
    </w:sdt>
    <w:sdt>
      <w:sdtPr>
        <w:tag w:val="goog_rdk_1039"/>
        <w:id w:val="-465976351"/>
      </w:sdtPr>
      <w:sdtEndPr/>
      <w:sdtContent>
        <w:p w14:paraId="727DF772" w14:textId="77777777" w:rsidR="00E10281" w:rsidRDefault="008D6705">
          <w:sdt>
            <w:sdtPr>
              <w:tag w:val="goog_rdk_1038"/>
              <w:id w:val="1852140866"/>
            </w:sdtPr>
            <w:sdtEndPr/>
            <w:sdtContent>
              <w:r w:rsidR="00F43FB6">
                <w:t>List&lt;</w:t>
              </w:r>
              <w:proofErr w:type="spellStart"/>
              <w:r w:rsidR="00F43FB6">
                <w:t>PatientPhysicalExaminationFindings</w:t>
              </w:r>
              <w:proofErr w:type="spellEnd"/>
              <w:r w:rsidR="00F43FB6">
                <w:t xml:space="preserve">&gt; </w:t>
              </w:r>
              <w:proofErr w:type="spellStart"/>
              <w:r w:rsidR="00F43FB6">
                <w:t>PatientPhysicalExaminationFindings</w:t>
              </w:r>
              <w:proofErr w:type="spellEnd"/>
            </w:sdtContent>
          </w:sdt>
        </w:p>
      </w:sdtContent>
    </w:sdt>
    <w:sdt>
      <w:sdtPr>
        <w:tag w:val="goog_rdk_1041"/>
        <w:id w:val="222560156"/>
      </w:sdtPr>
      <w:sdtEndPr/>
      <w:sdtContent>
        <w:p w14:paraId="658ACE4B" w14:textId="77777777" w:rsidR="00E10281" w:rsidRDefault="008D6705">
          <w:sdt>
            <w:sdtPr>
              <w:tag w:val="goog_rdk_1040"/>
              <w:id w:val="-438530346"/>
            </w:sdtPr>
            <w:sdtEndPr/>
            <w:sdtContent>
              <w:r w:rsidR="00F43FB6">
                <w:t>List&lt;</w:t>
              </w:r>
              <w:proofErr w:type="spellStart"/>
              <w:r w:rsidR="00F43FB6">
                <w:t>ClinicalNote</w:t>
              </w:r>
              <w:proofErr w:type="spellEnd"/>
              <w:r w:rsidR="00F43FB6">
                <w:t xml:space="preserve">&gt; </w:t>
              </w:r>
              <w:proofErr w:type="spellStart"/>
              <w:r w:rsidR="00F43FB6">
                <w:t>clinicalNotes</w:t>
              </w:r>
              <w:proofErr w:type="spellEnd"/>
            </w:sdtContent>
          </w:sdt>
        </w:p>
      </w:sdtContent>
    </w:sdt>
    <w:sdt>
      <w:sdtPr>
        <w:tag w:val="goog_rdk_1043"/>
        <w:id w:val="1813753706"/>
      </w:sdtPr>
      <w:sdtEndPr/>
      <w:sdtContent>
        <w:p w14:paraId="1918F315" w14:textId="77777777" w:rsidR="00E10281" w:rsidRDefault="008D6705">
          <w:pPr>
            <w:spacing w:line="200" w:lineRule="auto"/>
          </w:pPr>
          <w:sdt>
            <w:sdtPr>
              <w:tag w:val="goog_rdk_1042"/>
              <w:id w:val="1671377067"/>
            </w:sdtPr>
            <w:sdtEndPr/>
            <w:sdtContent/>
          </w:sdt>
        </w:p>
      </w:sdtContent>
    </w:sdt>
    <w:sdt>
      <w:sdtPr>
        <w:tag w:val="goog_rdk_1045"/>
        <w:id w:val="2096745109"/>
      </w:sdtPr>
      <w:sdtEndPr/>
      <w:sdtContent>
        <w:p w14:paraId="6D322C51" w14:textId="77777777" w:rsidR="00E10281" w:rsidRDefault="008D6705">
          <w:pPr>
            <w:spacing w:line="200" w:lineRule="auto"/>
          </w:pPr>
          <w:sdt>
            <w:sdtPr>
              <w:tag w:val="goog_rdk_1044"/>
              <w:id w:val="-742728062"/>
            </w:sdtPr>
            <w:sdtEndPr/>
            <w:sdtContent>
              <w:r w:rsidR="00F43FB6">
                <w:t>Mode - Synchronous</w:t>
              </w:r>
            </w:sdtContent>
          </w:sdt>
        </w:p>
      </w:sdtContent>
    </w:sdt>
    <w:sdt>
      <w:sdtPr>
        <w:tag w:val="goog_rdk_1047"/>
        <w:id w:val="789014615"/>
      </w:sdtPr>
      <w:sdtEndPr/>
      <w:sdtContent>
        <w:p w14:paraId="38DB0867" w14:textId="77777777" w:rsidR="00E10281" w:rsidRDefault="008D6705">
          <w:pPr>
            <w:spacing w:line="287" w:lineRule="auto"/>
          </w:pPr>
          <w:sdt>
            <w:sdtPr>
              <w:tag w:val="goog_rdk_1046"/>
              <w:id w:val="336576913"/>
            </w:sdtPr>
            <w:sdtEndPr/>
            <w:sdtContent/>
          </w:sdt>
        </w:p>
      </w:sdtContent>
    </w:sdt>
    <w:sdt>
      <w:sdtPr>
        <w:tag w:val="goog_rdk_1049"/>
        <w:id w:val="-559859636"/>
      </w:sdtPr>
      <w:sdtEndPr/>
      <w:sdtContent>
        <w:p w14:paraId="45DE1D53" w14:textId="77777777" w:rsidR="00E10281" w:rsidRDefault="008D6705">
          <w:pPr>
            <w:tabs>
              <w:tab w:val="left" w:pos="700"/>
            </w:tabs>
            <w:ind w:left="360"/>
          </w:pPr>
          <w:sdt>
            <w:sdtPr>
              <w:tag w:val="goog_rdk_1048"/>
              <w:id w:val="426934205"/>
            </w:sdtPr>
            <w:sdtEndPr/>
            <w:sdtContent>
              <w:r w:rsidR="00F43FB6">
                <w:rPr>
                  <w:b/>
                  <w:color w:val="0070C0"/>
                </w:rPr>
                <w:t>2.</w:t>
              </w:r>
              <w:r w:rsidR="00F43FB6">
                <w:rPr>
                  <w:b/>
                  <w:color w:val="0070C0"/>
                </w:rPr>
                <w:tab/>
              </w:r>
              <w:proofErr w:type="spellStart"/>
              <w:r w:rsidR="00F43FB6">
                <w:rPr>
                  <w:b/>
                  <w:color w:val="0070C0"/>
                </w:rPr>
                <w:t>UpdatePatientSubjectiveConsultationCommand</w:t>
              </w:r>
              <w:proofErr w:type="spellEnd"/>
            </w:sdtContent>
          </w:sdt>
        </w:p>
      </w:sdtContent>
    </w:sdt>
    <w:sdt>
      <w:sdtPr>
        <w:tag w:val="goog_rdk_1051"/>
        <w:id w:val="480200177"/>
      </w:sdtPr>
      <w:sdtEndPr/>
      <w:sdtContent>
        <w:p w14:paraId="7517E50C" w14:textId="77777777" w:rsidR="00E10281" w:rsidRDefault="008D6705">
          <w:pPr>
            <w:spacing w:line="231" w:lineRule="auto"/>
          </w:pPr>
          <w:sdt>
            <w:sdtPr>
              <w:tag w:val="goog_rdk_1050"/>
              <w:id w:val="3801948"/>
            </w:sdtPr>
            <w:sdtEndPr/>
            <w:sdtContent/>
          </w:sdt>
        </w:p>
      </w:sdtContent>
    </w:sdt>
    <w:sdt>
      <w:sdtPr>
        <w:tag w:val="goog_rdk_1053"/>
        <w:id w:val="930247144"/>
      </w:sdtPr>
      <w:sdtEndPr/>
      <w:sdtContent>
        <w:p w14:paraId="30BAECC7" w14:textId="77777777" w:rsidR="00E10281" w:rsidRDefault="008D6705">
          <w:pPr>
            <w:ind w:left="720"/>
            <w:rPr>
              <w:b/>
            </w:rPr>
          </w:pPr>
          <w:sdt>
            <w:sdtPr>
              <w:tag w:val="goog_rdk_1052"/>
              <w:id w:val="-2068329027"/>
            </w:sdtPr>
            <w:sdtEndPr/>
            <w:sdtContent>
              <w:r w:rsidR="00F43FB6">
                <w:rPr>
                  <w:b/>
                </w:rPr>
                <w:t>parameters –</w:t>
              </w:r>
            </w:sdtContent>
          </w:sdt>
        </w:p>
      </w:sdtContent>
    </w:sdt>
    <w:sdt>
      <w:sdtPr>
        <w:tag w:val="goog_rdk_1055"/>
        <w:id w:val="-1038662042"/>
      </w:sdtPr>
      <w:sdtEndPr/>
      <w:sdtContent>
        <w:p w14:paraId="0E1A6C08" w14:textId="77777777" w:rsidR="00E10281" w:rsidRDefault="008D6705">
          <w:pPr>
            <w:spacing w:line="200" w:lineRule="auto"/>
          </w:pPr>
          <w:sdt>
            <w:sdtPr>
              <w:tag w:val="goog_rdk_1054"/>
              <w:id w:val="876743561"/>
            </w:sdtPr>
            <w:sdtEndPr/>
            <w:sdtContent/>
          </w:sdt>
        </w:p>
      </w:sdtContent>
    </w:sdt>
    <w:sdt>
      <w:sdtPr>
        <w:tag w:val="goog_rdk_1057"/>
        <w:id w:val="-829295643"/>
      </w:sdtPr>
      <w:sdtEndPr/>
      <w:sdtContent>
        <w:p w14:paraId="26AF2B4D" w14:textId="77777777" w:rsidR="00E10281" w:rsidRDefault="008D6705">
          <w:pPr>
            <w:spacing w:line="200" w:lineRule="auto"/>
          </w:pPr>
          <w:sdt>
            <w:sdtPr>
              <w:tag w:val="goog_rdk_1056"/>
              <w:id w:val="281695405"/>
            </w:sdtPr>
            <w:sdtEndPr/>
            <w:sdtContent>
              <w:r w:rsidR="00F43FB6">
                <w:t xml:space="preserve">String </w:t>
              </w:r>
              <w:proofErr w:type="spellStart"/>
              <w:r w:rsidR="00F43FB6">
                <w:t>objectiveId</w:t>
              </w:r>
              <w:proofErr w:type="spellEnd"/>
            </w:sdtContent>
          </w:sdt>
        </w:p>
      </w:sdtContent>
    </w:sdt>
    <w:sdt>
      <w:sdtPr>
        <w:tag w:val="goog_rdk_1059"/>
        <w:id w:val="825786730"/>
      </w:sdtPr>
      <w:sdtEndPr/>
      <w:sdtContent>
        <w:p w14:paraId="291CEBE3" w14:textId="77777777" w:rsidR="00E10281" w:rsidRDefault="008D6705">
          <w:sdt>
            <w:sdtPr>
              <w:tag w:val="goog_rdk_1058"/>
              <w:id w:val="67926224"/>
            </w:sdtPr>
            <w:sdtEndPr/>
            <w:sdtContent>
              <w:r w:rsidR="00F43FB6">
                <w:t xml:space="preserve">String </w:t>
              </w:r>
              <w:proofErr w:type="spellStart"/>
              <w:r w:rsidR="00F43FB6">
                <w:t>episodeId</w:t>
              </w:r>
              <w:proofErr w:type="spellEnd"/>
            </w:sdtContent>
          </w:sdt>
        </w:p>
      </w:sdtContent>
    </w:sdt>
    <w:sdt>
      <w:sdtPr>
        <w:tag w:val="goog_rdk_1061"/>
        <w:id w:val="-3978362"/>
      </w:sdtPr>
      <w:sdtEndPr/>
      <w:sdtContent>
        <w:p w14:paraId="55921ECF" w14:textId="77777777" w:rsidR="00E10281" w:rsidRDefault="008D6705">
          <w:sdt>
            <w:sdtPr>
              <w:tag w:val="goog_rdk_1060"/>
              <w:id w:val="714923893"/>
            </w:sdtPr>
            <w:sdtEndPr/>
            <w:sdtContent>
              <w:r w:rsidR="00F43FB6">
                <w:t xml:space="preserve">String </w:t>
              </w:r>
              <w:proofErr w:type="spellStart"/>
              <w:r w:rsidR="00F43FB6">
                <w:t>encounterId</w:t>
              </w:r>
              <w:proofErr w:type="spellEnd"/>
            </w:sdtContent>
          </w:sdt>
        </w:p>
      </w:sdtContent>
    </w:sdt>
    <w:sdt>
      <w:sdtPr>
        <w:tag w:val="goog_rdk_1063"/>
        <w:id w:val="1757242121"/>
      </w:sdtPr>
      <w:sdtEndPr/>
      <w:sdtContent>
        <w:p w14:paraId="61B4BFA4" w14:textId="77777777" w:rsidR="00E10281" w:rsidRDefault="008D6705">
          <w:sdt>
            <w:sdtPr>
              <w:tag w:val="goog_rdk_1062"/>
              <w:id w:val="-1276641574"/>
            </w:sdtPr>
            <w:sdtEndPr/>
            <w:sdtContent>
              <w:r w:rsidR="00F43FB6">
                <w:t xml:space="preserve">String </w:t>
              </w:r>
              <w:proofErr w:type="spellStart"/>
              <w:r w:rsidR="00F43FB6">
                <w:t>providerPatientId</w:t>
              </w:r>
              <w:proofErr w:type="spellEnd"/>
            </w:sdtContent>
          </w:sdt>
        </w:p>
      </w:sdtContent>
    </w:sdt>
    <w:sdt>
      <w:sdtPr>
        <w:tag w:val="goog_rdk_1065"/>
        <w:id w:val="1985196804"/>
      </w:sdtPr>
      <w:sdtEndPr/>
      <w:sdtContent>
        <w:p w14:paraId="6E28EB9D" w14:textId="77777777" w:rsidR="00E10281" w:rsidRDefault="008D6705">
          <w:sdt>
            <w:sdtPr>
              <w:tag w:val="goog_rdk_1064"/>
              <w:id w:val="-1522844389"/>
            </w:sdtPr>
            <w:sdtEndPr/>
            <w:sdtContent>
              <w:r w:rsidR="00F43FB6">
                <w:t xml:space="preserve">String </w:t>
              </w:r>
              <w:proofErr w:type="spellStart"/>
              <w:r w:rsidR="00F43FB6">
                <w:t>uniqueFacilityIdentificationNumber</w:t>
              </w:r>
              <w:proofErr w:type="spellEnd"/>
            </w:sdtContent>
          </w:sdt>
        </w:p>
      </w:sdtContent>
    </w:sdt>
    <w:sdt>
      <w:sdtPr>
        <w:tag w:val="goog_rdk_1067"/>
        <w:id w:val="818845878"/>
      </w:sdtPr>
      <w:sdtEndPr/>
      <w:sdtContent>
        <w:p w14:paraId="32E3DB99" w14:textId="77777777" w:rsidR="00E10281" w:rsidRDefault="008D6705">
          <w:sdt>
            <w:sdtPr>
              <w:tag w:val="goog_rdk_1066"/>
              <w:id w:val="278692489"/>
            </w:sdtPr>
            <w:sdtEndPr/>
            <w:sdtContent>
              <w:r w:rsidR="00F43FB6">
                <w:t>List&lt;</w:t>
              </w:r>
              <w:proofErr w:type="spellStart"/>
              <w:r w:rsidR="00F43FB6">
                <w:t>PatientVitalSigns</w:t>
              </w:r>
              <w:proofErr w:type="spellEnd"/>
              <w:r w:rsidR="00F43FB6">
                <w:t xml:space="preserve">&gt; </w:t>
              </w:r>
              <w:proofErr w:type="spellStart"/>
              <w:r w:rsidR="00F43FB6">
                <w:t>patientVitalSIgns</w:t>
              </w:r>
              <w:proofErr w:type="spellEnd"/>
            </w:sdtContent>
          </w:sdt>
        </w:p>
      </w:sdtContent>
    </w:sdt>
    <w:sdt>
      <w:sdtPr>
        <w:tag w:val="goog_rdk_1069"/>
        <w:id w:val="-1491019998"/>
      </w:sdtPr>
      <w:sdtEndPr/>
      <w:sdtContent>
        <w:p w14:paraId="6A6C5645" w14:textId="77777777" w:rsidR="00E10281" w:rsidRDefault="008D6705">
          <w:sdt>
            <w:sdtPr>
              <w:tag w:val="goog_rdk_1068"/>
              <w:id w:val="-818115047"/>
            </w:sdtPr>
            <w:sdtEndPr/>
            <w:sdtContent>
              <w:r w:rsidR="00F43FB6">
                <w:t>List&lt;</w:t>
              </w:r>
              <w:proofErr w:type="spellStart"/>
              <w:r w:rsidR="00F43FB6">
                <w:t>PatientPhysicalExaminationFindings</w:t>
              </w:r>
              <w:proofErr w:type="spellEnd"/>
              <w:r w:rsidR="00F43FB6">
                <w:t xml:space="preserve">&gt; </w:t>
              </w:r>
              <w:proofErr w:type="spellStart"/>
              <w:r w:rsidR="00F43FB6">
                <w:t>PatientPhysicalExaminationFindings</w:t>
              </w:r>
              <w:proofErr w:type="spellEnd"/>
            </w:sdtContent>
          </w:sdt>
        </w:p>
      </w:sdtContent>
    </w:sdt>
    <w:sdt>
      <w:sdtPr>
        <w:tag w:val="goog_rdk_1071"/>
        <w:id w:val="1171904772"/>
      </w:sdtPr>
      <w:sdtEndPr/>
      <w:sdtContent>
        <w:p w14:paraId="59367F2A" w14:textId="77777777" w:rsidR="00E10281" w:rsidRDefault="008D6705">
          <w:sdt>
            <w:sdtPr>
              <w:tag w:val="goog_rdk_1070"/>
              <w:id w:val="-1867208718"/>
            </w:sdtPr>
            <w:sdtEndPr/>
            <w:sdtContent>
              <w:r w:rsidR="00F43FB6">
                <w:t>List&lt;</w:t>
              </w:r>
              <w:proofErr w:type="spellStart"/>
              <w:r w:rsidR="00F43FB6">
                <w:t>ClinicalNote</w:t>
              </w:r>
              <w:proofErr w:type="spellEnd"/>
              <w:r w:rsidR="00F43FB6">
                <w:t xml:space="preserve">&gt; </w:t>
              </w:r>
              <w:proofErr w:type="spellStart"/>
              <w:r w:rsidR="00F43FB6">
                <w:t>clinicalNotes</w:t>
              </w:r>
              <w:proofErr w:type="spellEnd"/>
            </w:sdtContent>
          </w:sdt>
        </w:p>
      </w:sdtContent>
    </w:sdt>
    <w:sdt>
      <w:sdtPr>
        <w:tag w:val="goog_rdk_1073"/>
        <w:id w:val="166293409"/>
      </w:sdtPr>
      <w:sdtEndPr/>
      <w:sdtContent>
        <w:p w14:paraId="1AB94FE4" w14:textId="77777777" w:rsidR="00E10281" w:rsidRDefault="008D6705">
          <w:pPr>
            <w:ind w:left="720"/>
          </w:pPr>
          <w:sdt>
            <w:sdtPr>
              <w:tag w:val="goog_rdk_1072"/>
              <w:id w:val="-957259490"/>
            </w:sdtPr>
            <w:sdtEndPr/>
            <w:sdtContent/>
          </w:sdt>
        </w:p>
      </w:sdtContent>
    </w:sdt>
    <w:sdt>
      <w:sdtPr>
        <w:tag w:val="goog_rdk_1075"/>
        <w:id w:val="-885024922"/>
      </w:sdtPr>
      <w:sdtEndPr/>
      <w:sdtContent>
        <w:p w14:paraId="523AAB4E" w14:textId="77777777" w:rsidR="00E10281" w:rsidRDefault="008D6705">
          <w:pPr>
            <w:spacing w:line="200" w:lineRule="auto"/>
          </w:pPr>
          <w:sdt>
            <w:sdtPr>
              <w:tag w:val="goog_rdk_1074"/>
              <w:id w:val="-668640603"/>
            </w:sdtPr>
            <w:sdtEndPr/>
            <w:sdtContent>
              <w:r w:rsidR="00F43FB6">
                <w:t>Mode - Synchronous</w:t>
              </w:r>
            </w:sdtContent>
          </w:sdt>
        </w:p>
      </w:sdtContent>
    </w:sdt>
    <w:sdt>
      <w:sdtPr>
        <w:tag w:val="goog_rdk_1077"/>
        <w:id w:val="886454264"/>
      </w:sdtPr>
      <w:sdtEndPr/>
      <w:sdtContent>
        <w:p w14:paraId="2FCAA222" w14:textId="77777777" w:rsidR="00E10281" w:rsidRDefault="008D6705">
          <w:pPr>
            <w:spacing w:line="230" w:lineRule="auto"/>
          </w:pPr>
          <w:sdt>
            <w:sdtPr>
              <w:tag w:val="goog_rdk_1076"/>
              <w:id w:val="-2007508756"/>
            </w:sdtPr>
            <w:sdtEndPr/>
            <w:sdtContent/>
          </w:sdt>
        </w:p>
      </w:sdtContent>
    </w:sdt>
    <w:sdt>
      <w:sdtPr>
        <w:tag w:val="goog_rdk_1079"/>
        <w:id w:val="1231430292"/>
      </w:sdtPr>
      <w:sdtEndPr/>
      <w:sdtContent>
        <w:p w14:paraId="0BBAC12E" w14:textId="77777777" w:rsidR="00E10281" w:rsidRDefault="008D6705">
          <w:pPr>
            <w:spacing w:line="234" w:lineRule="auto"/>
          </w:pPr>
          <w:sdt>
            <w:sdtPr>
              <w:tag w:val="goog_rdk_1078"/>
              <w:id w:val="1938011987"/>
            </w:sdtPr>
            <w:sdtEndPr/>
            <w:sdtContent/>
          </w:sdt>
        </w:p>
      </w:sdtContent>
    </w:sdt>
    <w:sdt>
      <w:sdtPr>
        <w:tag w:val="goog_rdk_1081"/>
        <w:id w:val="-572813483"/>
      </w:sdtPr>
      <w:sdtEndPr/>
      <w:sdtContent>
        <w:p w14:paraId="1691B87D" w14:textId="77777777" w:rsidR="00E10281" w:rsidRDefault="008D6705">
          <w:pPr>
            <w:spacing w:line="234" w:lineRule="auto"/>
          </w:pPr>
          <w:sdt>
            <w:sdtPr>
              <w:tag w:val="goog_rdk_1080"/>
              <w:id w:val="-753585788"/>
            </w:sdtPr>
            <w:sdtEndPr/>
            <w:sdtContent>
              <w:r w:rsidR="00F43FB6">
                <w:t xml:space="preserve">(There will be soft Delete and no hard delete if an entry need to be deleted in objective section and for soft deletion the </w:t>
              </w:r>
              <w:proofErr w:type="spellStart"/>
              <w:r w:rsidR="00F43FB6">
                <w:t>updatePatientObjectiveConsultationCommand</w:t>
              </w:r>
              <w:proofErr w:type="spellEnd"/>
              <w:r w:rsidR="00F43FB6">
                <w:t xml:space="preserve"> will be used which will set the active flag under each entity as false)</w:t>
              </w:r>
            </w:sdtContent>
          </w:sdt>
        </w:p>
      </w:sdtContent>
    </w:sdt>
    <w:sdt>
      <w:sdtPr>
        <w:tag w:val="goog_rdk_1083"/>
        <w:id w:val="1126126823"/>
      </w:sdtPr>
      <w:sdtEndPr/>
      <w:sdtContent>
        <w:p w14:paraId="6F5F3E6B" w14:textId="77777777" w:rsidR="00E10281" w:rsidRDefault="008D6705">
          <w:pPr>
            <w:rPr>
              <w:b/>
              <w:color w:val="C00000"/>
              <w:sz w:val="28"/>
              <w:szCs w:val="28"/>
            </w:rPr>
          </w:pPr>
          <w:sdt>
            <w:sdtPr>
              <w:tag w:val="goog_rdk_1082"/>
              <w:id w:val="168768439"/>
            </w:sdtPr>
            <w:sdtEndPr/>
            <w:sdtContent/>
          </w:sdt>
        </w:p>
      </w:sdtContent>
    </w:sdt>
    <w:sdt>
      <w:sdtPr>
        <w:tag w:val="goog_rdk_1085"/>
        <w:id w:val="-2082360649"/>
      </w:sdtPr>
      <w:sdtEndPr/>
      <w:sdtContent>
        <w:p w14:paraId="33EA72C0" w14:textId="77777777" w:rsidR="00E10281" w:rsidRDefault="008D6705">
          <w:pPr>
            <w:rPr>
              <w:b/>
              <w:color w:val="C00000"/>
              <w:sz w:val="28"/>
              <w:szCs w:val="28"/>
            </w:rPr>
          </w:pPr>
          <w:sdt>
            <w:sdtPr>
              <w:tag w:val="goog_rdk_1084"/>
              <w:id w:val="1872108825"/>
            </w:sdtPr>
            <w:sdtEndPr/>
            <w:sdtContent>
              <w:r w:rsidR="00F43FB6">
                <w:rPr>
                  <w:b/>
                  <w:color w:val="C00000"/>
                  <w:sz w:val="28"/>
                  <w:szCs w:val="28"/>
                </w:rPr>
                <w:t>Events Published</w:t>
              </w:r>
            </w:sdtContent>
          </w:sdt>
        </w:p>
      </w:sdtContent>
    </w:sdt>
    <w:sdt>
      <w:sdtPr>
        <w:tag w:val="goog_rdk_1087"/>
        <w:id w:val="240608443"/>
      </w:sdtPr>
      <w:sdtEndPr/>
      <w:sdtContent>
        <w:p w14:paraId="44410E89" w14:textId="77777777" w:rsidR="00E10281" w:rsidRDefault="008D6705">
          <w:pPr>
            <w:rPr>
              <w:b/>
              <w:color w:val="C00000"/>
              <w:sz w:val="28"/>
              <w:szCs w:val="28"/>
            </w:rPr>
          </w:pPr>
          <w:sdt>
            <w:sdtPr>
              <w:tag w:val="goog_rdk_1086"/>
              <w:id w:val="2031684631"/>
            </w:sdtPr>
            <w:sdtEndPr/>
            <w:sdtContent/>
          </w:sdt>
        </w:p>
      </w:sdtContent>
    </w:sdt>
    <w:sdt>
      <w:sdtPr>
        <w:tag w:val="goog_rdk_1089"/>
        <w:id w:val="-1346625381"/>
      </w:sdtPr>
      <w:sdtEndPr/>
      <w:sdtContent>
        <w:p w14:paraId="0ED76EFF" w14:textId="77777777" w:rsidR="00E10281" w:rsidRDefault="008D6705">
          <w:pPr>
            <w:rPr>
              <w:b/>
              <w:color w:val="C00000"/>
              <w:sz w:val="24"/>
              <w:szCs w:val="24"/>
            </w:rPr>
          </w:pPr>
          <w:sdt>
            <w:sdtPr>
              <w:tag w:val="goog_rdk_1088"/>
              <w:id w:val="-1053694019"/>
            </w:sdtPr>
            <w:sdtEndPr/>
            <w:sdtContent>
              <w:r w:rsidR="00F43FB6">
                <w:rPr>
                  <w:b/>
                  <w:color w:val="C00000"/>
                  <w:sz w:val="24"/>
                  <w:szCs w:val="24"/>
                </w:rPr>
                <w:t xml:space="preserve">Channel – Patient </w:t>
              </w:r>
              <w:proofErr w:type="spellStart"/>
              <w:r w:rsidR="00F43FB6">
                <w:rPr>
                  <w:b/>
                  <w:color w:val="C00000"/>
                  <w:sz w:val="24"/>
                  <w:szCs w:val="24"/>
                </w:rPr>
                <w:t>ObjectiveConsultation</w:t>
              </w:r>
              <w:proofErr w:type="spellEnd"/>
              <w:r w:rsidR="00F43FB6">
                <w:rPr>
                  <w:b/>
                  <w:color w:val="C00000"/>
                  <w:sz w:val="24"/>
                  <w:szCs w:val="24"/>
                </w:rPr>
                <w:t xml:space="preserve"> event channel</w:t>
              </w:r>
            </w:sdtContent>
          </w:sdt>
        </w:p>
      </w:sdtContent>
    </w:sdt>
    <w:sdt>
      <w:sdtPr>
        <w:tag w:val="goog_rdk_1091"/>
        <w:id w:val="-750664056"/>
      </w:sdtPr>
      <w:sdtEndPr/>
      <w:sdtContent>
        <w:p w14:paraId="79C9DC37" w14:textId="77777777" w:rsidR="00E10281" w:rsidRDefault="008D6705">
          <w:pPr>
            <w:rPr>
              <w:sz w:val="24"/>
              <w:szCs w:val="24"/>
            </w:rPr>
          </w:pPr>
          <w:sdt>
            <w:sdtPr>
              <w:tag w:val="goog_rdk_1090"/>
              <w:id w:val="646242077"/>
            </w:sdtPr>
            <w:sdtEndPr/>
            <w:sdtContent/>
          </w:sdt>
        </w:p>
      </w:sdtContent>
    </w:sdt>
    <w:sdt>
      <w:sdtPr>
        <w:tag w:val="goog_rdk_1093"/>
        <w:id w:val="-43140322"/>
      </w:sdtPr>
      <w:sdtEndPr/>
      <w:sdtContent>
        <w:p w14:paraId="501210EE" w14:textId="77777777" w:rsidR="00E10281" w:rsidRDefault="008D6705">
          <w:pPr>
            <w:spacing w:line="321" w:lineRule="auto"/>
          </w:pPr>
          <w:sdt>
            <w:sdtPr>
              <w:tag w:val="goog_rdk_1092"/>
              <w:id w:val="-1259588269"/>
            </w:sdtPr>
            <w:sdtEndPr/>
            <w:sdtContent/>
          </w:sdt>
        </w:p>
      </w:sdtContent>
    </w:sdt>
    <w:sdt>
      <w:sdtPr>
        <w:tag w:val="goog_rdk_1095"/>
        <w:id w:val="632212801"/>
      </w:sdtPr>
      <w:sdtEndPr/>
      <w:sdtContent>
        <w:p w14:paraId="60206A7A" w14:textId="77777777" w:rsidR="00E10281" w:rsidRDefault="008D6705">
          <w:sdt>
            <w:sdtPr>
              <w:tag w:val="goog_rdk_1094"/>
              <w:id w:val="-862523789"/>
            </w:sdtPr>
            <w:sdtEndPr/>
            <w:sdtContent>
              <w:r w:rsidR="00F43FB6">
                <w:rPr>
                  <w:b/>
                  <w:color w:val="002060"/>
                </w:rPr>
                <w:t xml:space="preserve">Patient </w:t>
              </w:r>
              <w:proofErr w:type="spellStart"/>
              <w:r w:rsidR="00F43FB6">
                <w:rPr>
                  <w:b/>
                  <w:color w:val="002060"/>
                </w:rPr>
                <w:t>ObjectiveConsultation</w:t>
              </w:r>
              <w:proofErr w:type="spellEnd"/>
              <w:r w:rsidR="00F43FB6">
                <w:rPr>
                  <w:b/>
                  <w:color w:val="002060"/>
                </w:rPr>
                <w:t xml:space="preserve"> microservice will have two events</w:t>
              </w:r>
            </w:sdtContent>
          </w:sdt>
        </w:p>
      </w:sdtContent>
    </w:sdt>
    <w:sdt>
      <w:sdtPr>
        <w:tag w:val="goog_rdk_1097"/>
        <w:id w:val="-699780942"/>
      </w:sdtPr>
      <w:sdtEndPr/>
      <w:sdtContent>
        <w:p w14:paraId="56A1B95D" w14:textId="77777777" w:rsidR="00E10281" w:rsidRDefault="008D6705">
          <w:pPr>
            <w:spacing w:line="239" w:lineRule="auto"/>
          </w:pPr>
          <w:sdt>
            <w:sdtPr>
              <w:tag w:val="goog_rdk_1096"/>
              <w:id w:val="-1890414017"/>
            </w:sdtPr>
            <w:sdtEndPr/>
            <w:sdtContent/>
          </w:sdt>
        </w:p>
      </w:sdtContent>
    </w:sdt>
    <w:sdt>
      <w:sdtPr>
        <w:tag w:val="goog_rdk_1099"/>
        <w:id w:val="1604533071"/>
      </w:sdtPr>
      <w:sdtEndPr/>
      <w:sdtContent>
        <w:p w14:paraId="155105F8" w14:textId="77777777" w:rsidR="00E10281" w:rsidRDefault="008D6705">
          <w:pPr>
            <w:numPr>
              <w:ilvl w:val="0"/>
              <w:numId w:val="9"/>
            </w:numPr>
            <w:tabs>
              <w:tab w:val="left" w:pos="360"/>
            </w:tabs>
            <w:ind w:left="720" w:right="5746" w:hanging="720"/>
          </w:pPr>
          <w:sdt>
            <w:sdtPr>
              <w:tag w:val="goog_rdk_1098"/>
              <w:id w:val="1549339906"/>
            </w:sdtPr>
            <w:sdtEndPr/>
            <w:sdtContent>
              <w:proofErr w:type="spellStart"/>
              <w:r w:rsidR="00F43FB6">
                <w:t>PatientObjectiveCreatedEvent</w:t>
              </w:r>
              <w:proofErr w:type="spellEnd"/>
              <w:r w:rsidR="00F43FB6">
                <w:t xml:space="preserve"> </w:t>
              </w:r>
            </w:sdtContent>
          </w:sdt>
        </w:p>
      </w:sdtContent>
    </w:sdt>
    <w:sdt>
      <w:sdtPr>
        <w:tag w:val="goog_rdk_1101"/>
        <w:id w:val="1877743978"/>
      </w:sdtPr>
      <w:sdtEndPr/>
      <w:sdtContent>
        <w:p w14:paraId="605EC51F" w14:textId="77777777" w:rsidR="00E10281" w:rsidRDefault="008D6705">
          <w:pPr>
            <w:tabs>
              <w:tab w:val="left" w:pos="360"/>
            </w:tabs>
            <w:ind w:left="720" w:right="5746"/>
          </w:pPr>
          <w:sdt>
            <w:sdtPr>
              <w:tag w:val="goog_rdk_1100"/>
              <w:id w:val="-1521538981"/>
            </w:sdtPr>
            <w:sdtEndPr/>
            <w:sdtContent/>
          </w:sdt>
        </w:p>
      </w:sdtContent>
    </w:sdt>
    <w:sdt>
      <w:sdtPr>
        <w:tag w:val="goog_rdk_1103"/>
        <w:id w:val="2067063395"/>
      </w:sdtPr>
      <w:sdtEndPr/>
      <w:sdtContent>
        <w:p w14:paraId="2EBD21C9" w14:textId="77777777" w:rsidR="00E10281" w:rsidRDefault="008D6705">
          <w:pPr>
            <w:tabs>
              <w:tab w:val="left" w:pos="360"/>
            </w:tabs>
            <w:ind w:left="720" w:right="5746"/>
          </w:pPr>
          <w:sdt>
            <w:sdtPr>
              <w:tag w:val="goog_rdk_1102"/>
              <w:id w:val="1031539244"/>
            </w:sdtPr>
            <w:sdtEndPr/>
            <w:sdtContent>
              <w:r w:rsidR="00F43FB6">
                <w:t xml:space="preserve">Data structure of </w:t>
              </w:r>
              <w:proofErr w:type="spellStart"/>
              <w:r w:rsidR="00F43FB6">
                <w:t>PatientObjectiveCreatedEvent</w:t>
              </w:r>
              <w:proofErr w:type="spellEnd"/>
              <w:r w:rsidR="00F43FB6">
                <w:t xml:space="preserve"> object</w:t>
              </w:r>
            </w:sdtContent>
          </w:sdt>
        </w:p>
      </w:sdtContent>
    </w:sdt>
    <w:sdt>
      <w:sdtPr>
        <w:tag w:val="goog_rdk_1105"/>
        <w:id w:val="-821046996"/>
      </w:sdtPr>
      <w:sdtEndPr/>
      <w:sdtContent>
        <w:p w14:paraId="28C5E899" w14:textId="77777777" w:rsidR="00E10281" w:rsidRDefault="008D6705">
          <w:pPr>
            <w:tabs>
              <w:tab w:val="left" w:pos="360"/>
            </w:tabs>
            <w:ind w:right="5746"/>
          </w:pPr>
          <w:sdt>
            <w:sdtPr>
              <w:tag w:val="goog_rdk_1104"/>
              <w:id w:val="1781377554"/>
            </w:sdtPr>
            <w:sdtEndPr/>
            <w:sdtContent/>
          </w:sdt>
        </w:p>
      </w:sdtContent>
    </w:sdt>
    <w:sdt>
      <w:sdtPr>
        <w:tag w:val="goog_rdk_1107"/>
        <w:id w:val="-465050218"/>
      </w:sdtPr>
      <w:sdtEndPr/>
      <w:sdtContent>
        <w:p w14:paraId="4B79017C" w14:textId="77777777" w:rsidR="00E10281" w:rsidRDefault="008D6705">
          <w:sdt>
            <w:sdtPr>
              <w:tag w:val="goog_rdk_1106"/>
              <w:id w:val="-66194133"/>
            </w:sdtPr>
            <w:sdtEndPr/>
            <w:sdtContent>
              <w:r w:rsidR="00F43FB6">
                <w:t xml:space="preserve">String </w:t>
              </w:r>
              <w:proofErr w:type="spellStart"/>
              <w:r w:rsidR="00F43FB6">
                <w:t>episodeId</w:t>
              </w:r>
              <w:proofErr w:type="spellEnd"/>
            </w:sdtContent>
          </w:sdt>
        </w:p>
      </w:sdtContent>
    </w:sdt>
    <w:sdt>
      <w:sdtPr>
        <w:tag w:val="goog_rdk_1109"/>
        <w:id w:val="1257252150"/>
      </w:sdtPr>
      <w:sdtEndPr/>
      <w:sdtContent>
        <w:p w14:paraId="7C3ACBF5" w14:textId="77777777" w:rsidR="00E10281" w:rsidRDefault="008D6705">
          <w:sdt>
            <w:sdtPr>
              <w:tag w:val="goog_rdk_1108"/>
              <w:id w:val="581411242"/>
            </w:sdtPr>
            <w:sdtEndPr/>
            <w:sdtContent>
              <w:r w:rsidR="00F43FB6">
                <w:t xml:space="preserve">String </w:t>
              </w:r>
              <w:proofErr w:type="spellStart"/>
              <w:r w:rsidR="00F43FB6">
                <w:t>encounterId</w:t>
              </w:r>
              <w:proofErr w:type="spellEnd"/>
            </w:sdtContent>
          </w:sdt>
        </w:p>
      </w:sdtContent>
    </w:sdt>
    <w:sdt>
      <w:sdtPr>
        <w:tag w:val="goog_rdk_1111"/>
        <w:id w:val="884059218"/>
      </w:sdtPr>
      <w:sdtEndPr/>
      <w:sdtContent>
        <w:p w14:paraId="76AF7501" w14:textId="77777777" w:rsidR="00E10281" w:rsidRDefault="008D6705">
          <w:sdt>
            <w:sdtPr>
              <w:tag w:val="goog_rdk_1110"/>
              <w:id w:val="-564027527"/>
            </w:sdtPr>
            <w:sdtEndPr/>
            <w:sdtContent>
              <w:r w:rsidR="00F43FB6">
                <w:t xml:space="preserve">String </w:t>
              </w:r>
              <w:proofErr w:type="spellStart"/>
              <w:r w:rsidR="00F43FB6">
                <w:t>providerPatientId</w:t>
              </w:r>
              <w:proofErr w:type="spellEnd"/>
            </w:sdtContent>
          </w:sdt>
        </w:p>
      </w:sdtContent>
    </w:sdt>
    <w:sdt>
      <w:sdtPr>
        <w:tag w:val="goog_rdk_1113"/>
        <w:id w:val="-1420548366"/>
      </w:sdtPr>
      <w:sdtEndPr/>
      <w:sdtContent>
        <w:p w14:paraId="4428A312" w14:textId="77777777" w:rsidR="00E10281" w:rsidRDefault="008D6705">
          <w:sdt>
            <w:sdtPr>
              <w:tag w:val="goog_rdk_1112"/>
              <w:id w:val="708614044"/>
            </w:sdtPr>
            <w:sdtEndPr/>
            <w:sdtContent>
              <w:r w:rsidR="00F43FB6">
                <w:t xml:space="preserve">String </w:t>
              </w:r>
              <w:proofErr w:type="spellStart"/>
              <w:r w:rsidR="00F43FB6">
                <w:t>uniqueFacilityIdentificationNumber</w:t>
              </w:r>
              <w:proofErr w:type="spellEnd"/>
            </w:sdtContent>
          </w:sdt>
        </w:p>
      </w:sdtContent>
    </w:sdt>
    <w:sdt>
      <w:sdtPr>
        <w:tag w:val="goog_rdk_1115"/>
        <w:id w:val="-1127854421"/>
      </w:sdtPr>
      <w:sdtEndPr/>
      <w:sdtContent>
        <w:p w14:paraId="6604BF2E" w14:textId="77777777" w:rsidR="00E10281" w:rsidRDefault="008D6705">
          <w:sdt>
            <w:sdtPr>
              <w:tag w:val="goog_rdk_1114"/>
              <w:id w:val="1363636916"/>
            </w:sdtPr>
            <w:sdtEndPr/>
            <w:sdtContent>
              <w:r w:rsidR="00F43FB6">
                <w:t>List&lt;</w:t>
              </w:r>
              <w:proofErr w:type="spellStart"/>
              <w:r w:rsidR="00F43FB6">
                <w:t>PatientVitalSigns</w:t>
              </w:r>
              <w:proofErr w:type="spellEnd"/>
              <w:r w:rsidR="00F43FB6">
                <w:t xml:space="preserve">&gt; </w:t>
              </w:r>
              <w:proofErr w:type="spellStart"/>
              <w:r w:rsidR="00F43FB6">
                <w:t>patientVitalSIgns</w:t>
              </w:r>
              <w:proofErr w:type="spellEnd"/>
            </w:sdtContent>
          </w:sdt>
        </w:p>
      </w:sdtContent>
    </w:sdt>
    <w:sdt>
      <w:sdtPr>
        <w:tag w:val="goog_rdk_1117"/>
        <w:id w:val="-774164624"/>
      </w:sdtPr>
      <w:sdtEndPr/>
      <w:sdtContent>
        <w:p w14:paraId="5F273927" w14:textId="77777777" w:rsidR="00E10281" w:rsidRDefault="008D6705">
          <w:sdt>
            <w:sdtPr>
              <w:tag w:val="goog_rdk_1116"/>
              <w:id w:val="1429071466"/>
            </w:sdtPr>
            <w:sdtEndPr/>
            <w:sdtContent>
              <w:r w:rsidR="00F43FB6">
                <w:t>List&lt;</w:t>
              </w:r>
              <w:proofErr w:type="spellStart"/>
              <w:r w:rsidR="00F43FB6">
                <w:t>PatientPhysicalExaminationFindings</w:t>
              </w:r>
              <w:proofErr w:type="spellEnd"/>
              <w:r w:rsidR="00F43FB6">
                <w:t xml:space="preserve">&gt; </w:t>
              </w:r>
              <w:proofErr w:type="spellStart"/>
              <w:r w:rsidR="00F43FB6">
                <w:t>PatientPhysicalExaminationFindings</w:t>
              </w:r>
              <w:proofErr w:type="spellEnd"/>
            </w:sdtContent>
          </w:sdt>
        </w:p>
      </w:sdtContent>
    </w:sdt>
    <w:sdt>
      <w:sdtPr>
        <w:tag w:val="goog_rdk_1119"/>
        <w:id w:val="1648009640"/>
      </w:sdtPr>
      <w:sdtEndPr/>
      <w:sdtContent>
        <w:p w14:paraId="7EC86727" w14:textId="77777777" w:rsidR="00E10281" w:rsidRDefault="008D6705">
          <w:sdt>
            <w:sdtPr>
              <w:tag w:val="goog_rdk_1118"/>
              <w:id w:val="676697163"/>
            </w:sdtPr>
            <w:sdtEndPr/>
            <w:sdtContent>
              <w:r w:rsidR="00F43FB6">
                <w:t>List&lt;</w:t>
              </w:r>
              <w:proofErr w:type="spellStart"/>
              <w:r w:rsidR="00F43FB6">
                <w:t>ClinicalNote</w:t>
              </w:r>
              <w:proofErr w:type="spellEnd"/>
              <w:r w:rsidR="00F43FB6">
                <w:t xml:space="preserve">&gt; </w:t>
              </w:r>
              <w:proofErr w:type="spellStart"/>
              <w:r w:rsidR="00F43FB6">
                <w:t>clinicalNotes</w:t>
              </w:r>
              <w:proofErr w:type="spellEnd"/>
            </w:sdtContent>
          </w:sdt>
        </w:p>
      </w:sdtContent>
    </w:sdt>
    <w:sdt>
      <w:sdtPr>
        <w:tag w:val="goog_rdk_1121"/>
        <w:id w:val="-1995332148"/>
      </w:sdtPr>
      <w:sdtEndPr/>
      <w:sdtContent>
        <w:p w14:paraId="692A4923" w14:textId="77777777" w:rsidR="00E10281" w:rsidRDefault="008D6705">
          <w:pPr>
            <w:tabs>
              <w:tab w:val="left" w:pos="360"/>
            </w:tabs>
            <w:spacing w:line="254" w:lineRule="auto"/>
            <w:ind w:left="720" w:right="5646"/>
          </w:pPr>
          <w:sdt>
            <w:sdtPr>
              <w:tag w:val="goog_rdk_1120"/>
              <w:id w:val="-43223583"/>
            </w:sdtPr>
            <w:sdtEndPr/>
            <w:sdtContent/>
          </w:sdt>
        </w:p>
      </w:sdtContent>
    </w:sdt>
    <w:sdt>
      <w:sdtPr>
        <w:tag w:val="goog_rdk_1123"/>
        <w:id w:val="-1640946447"/>
      </w:sdtPr>
      <w:sdtEndPr/>
      <w:sdtContent>
        <w:p w14:paraId="1644BB3A" w14:textId="77777777" w:rsidR="00E10281" w:rsidRDefault="008D6705">
          <w:pPr>
            <w:tabs>
              <w:tab w:val="left" w:pos="360"/>
            </w:tabs>
            <w:spacing w:line="254" w:lineRule="auto"/>
            <w:ind w:left="720" w:right="5646"/>
          </w:pPr>
          <w:sdt>
            <w:sdtPr>
              <w:tag w:val="goog_rdk_1122"/>
              <w:id w:val="-209494520"/>
            </w:sdtPr>
            <w:sdtEndPr/>
            <w:sdtContent/>
          </w:sdt>
        </w:p>
      </w:sdtContent>
    </w:sdt>
    <w:sdt>
      <w:sdtPr>
        <w:tag w:val="goog_rdk_1125"/>
        <w:id w:val="-1954087190"/>
      </w:sdtPr>
      <w:sdtEndPr/>
      <w:sdtContent>
        <w:p w14:paraId="65CF6F0B" w14:textId="77777777" w:rsidR="00E10281" w:rsidRDefault="008D6705">
          <w:pPr>
            <w:numPr>
              <w:ilvl w:val="0"/>
              <w:numId w:val="9"/>
            </w:numPr>
            <w:tabs>
              <w:tab w:val="left" w:pos="360"/>
            </w:tabs>
            <w:spacing w:line="254" w:lineRule="auto"/>
            <w:ind w:left="720" w:right="5646" w:hanging="720"/>
          </w:pPr>
          <w:sdt>
            <w:sdtPr>
              <w:tag w:val="goog_rdk_1124"/>
              <w:id w:val="-1863810320"/>
            </w:sdtPr>
            <w:sdtEndPr/>
            <w:sdtContent>
              <w:proofErr w:type="spellStart"/>
              <w:r w:rsidR="00F43FB6">
                <w:rPr>
                  <w:sz w:val="19"/>
                  <w:szCs w:val="19"/>
                </w:rPr>
                <w:t>PatientObjectiveUpdatedEvent</w:t>
              </w:r>
              <w:proofErr w:type="spellEnd"/>
              <w:r w:rsidR="00F43FB6">
                <w:rPr>
                  <w:sz w:val="19"/>
                  <w:szCs w:val="19"/>
                </w:rPr>
                <w:t xml:space="preserve"> </w:t>
              </w:r>
            </w:sdtContent>
          </w:sdt>
        </w:p>
      </w:sdtContent>
    </w:sdt>
    <w:sdt>
      <w:sdtPr>
        <w:tag w:val="goog_rdk_1127"/>
        <w:id w:val="-679040061"/>
      </w:sdtPr>
      <w:sdtEndPr/>
      <w:sdtContent>
        <w:p w14:paraId="61E3E411" w14:textId="77777777" w:rsidR="00E10281" w:rsidRDefault="008D6705">
          <w:pPr>
            <w:pBdr>
              <w:top w:val="nil"/>
              <w:left w:val="nil"/>
              <w:bottom w:val="nil"/>
              <w:right w:val="nil"/>
              <w:between w:val="nil"/>
            </w:pBdr>
            <w:tabs>
              <w:tab w:val="left" w:pos="360"/>
            </w:tabs>
            <w:ind w:left="720" w:right="5746" w:hanging="720"/>
            <w:rPr>
              <w:rFonts w:eastAsia="Arial" w:cs="Arial"/>
              <w:color w:val="000000"/>
            </w:rPr>
          </w:pPr>
          <w:sdt>
            <w:sdtPr>
              <w:tag w:val="goog_rdk_1126"/>
              <w:id w:val="-960502326"/>
            </w:sdtPr>
            <w:sdtEndPr/>
            <w:sdtContent>
              <w:r w:rsidR="00F43FB6">
                <w:rPr>
                  <w:rFonts w:eastAsia="Arial" w:cs="Arial"/>
                  <w:color w:val="000000"/>
                </w:rPr>
                <w:t xml:space="preserve">Data structure of </w:t>
              </w:r>
              <w:proofErr w:type="spellStart"/>
              <w:r w:rsidR="00F43FB6">
                <w:rPr>
                  <w:rFonts w:eastAsia="Arial" w:cs="Arial"/>
                  <w:color w:val="000000"/>
                </w:rPr>
                <w:t>PatientObjectiveCreatedEvent</w:t>
              </w:r>
              <w:proofErr w:type="spellEnd"/>
              <w:r w:rsidR="00F43FB6">
                <w:rPr>
                  <w:rFonts w:eastAsia="Arial" w:cs="Arial"/>
                  <w:color w:val="000000"/>
                </w:rPr>
                <w:t xml:space="preserve"> object</w:t>
              </w:r>
            </w:sdtContent>
          </w:sdt>
        </w:p>
      </w:sdtContent>
    </w:sdt>
    <w:sdt>
      <w:sdtPr>
        <w:tag w:val="goog_rdk_1129"/>
        <w:id w:val="-2130543590"/>
      </w:sdtPr>
      <w:sdtEndPr/>
      <w:sdtContent>
        <w:p w14:paraId="7EB14FAA" w14:textId="77777777" w:rsidR="00E10281" w:rsidRDefault="008D6705">
          <w:pPr>
            <w:pBdr>
              <w:top w:val="nil"/>
              <w:left w:val="nil"/>
              <w:bottom w:val="nil"/>
              <w:right w:val="nil"/>
              <w:between w:val="nil"/>
            </w:pBdr>
            <w:tabs>
              <w:tab w:val="left" w:pos="360"/>
            </w:tabs>
            <w:ind w:left="720" w:right="5746" w:hanging="720"/>
            <w:rPr>
              <w:rFonts w:eastAsia="Arial" w:cs="Arial"/>
              <w:color w:val="000000"/>
            </w:rPr>
          </w:pPr>
          <w:sdt>
            <w:sdtPr>
              <w:tag w:val="goog_rdk_1128"/>
              <w:id w:val="-1391801111"/>
            </w:sdtPr>
            <w:sdtEndPr/>
            <w:sdtContent/>
          </w:sdt>
        </w:p>
      </w:sdtContent>
    </w:sdt>
    <w:sdt>
      <w:sdtPr>
        <w:tag w:val="goog_rdk_1131"/>
        <w:id w:val="-1500423383"/>
      </w:sdtPr>
      <w:sdtEndPr/>
      <w:sdtContent>
        <w:p w14:paraId="734A37BF" w14:textId="77777777" w:rsidR="00E10281" w:rsidRDefault="008D6705">
          <w:pPr>
            <w:tabs>
              <w:tab w:val="left" w:pos="360"/>
            </w:tabs>
            <w:ind w:right="5746"/>
          </w:pPr>
          <w:sdt>
            <w:sdtPr>
              <w:tag w:val="goog_rdk_1130"/>
              <w:id w:val="1104622348"/>
            </w:sdtPr>
            <w:sdtEndPr/>
            <w:sdtContent>
              <w:r w:rsidR="00F43FB6">
                <w:t xml:space="preserve">String </w:t>
              </w:r>
              <w:proofErr w:type="spellStart"/>
              <w:r w:rsidR="00F43FB6">
                <w:t>ObjectiveId</w:t>
              </w:r>
              <w:proofErr w:type="spellEnd"/>
              <w:r w:rsidR="00F43FB6">
                <w:t>;</w:t>
              </w:r>
            </w:sdtContent>
          </w:sdt>
        </w:p>
      </w:sdtContent>
    </w:sdt>
    <w:sdt>
      <w:sdtPr>
        <w:tag w:val="goog_rdk_1133"/>
        <w:id w:val="-1311638502"/>
      </w:sdtPr>
      <w:sdtEndPr/>
      <w:sdtContent>
        <w:p w14:paraId="0149987F" w14:textId="77777777" w:rsidR="00E10281" w:rsidRDefault="008D6705">
          <w:sdt>
            <w:sdtPr>
              <w:tag w:val="goog_rdk_1132"/>
              <w:id w:val="-1835991706"/>
            </w:sdtPr>
            <w:sdtEndPr/>
            <w:sdtContent>
              <w:r w:rsidR="00F43FB6">
                <w:t xml:space="preserve">String </w:t>
              </w:r>
              <w:proofErr w:type="spellStart"/>
              <w:r w:rsidR="00F43FB6">
                <w:t>episodeId</w:t>
              </w:r>
              <w:proofErr w:type="spellEnd"/>
            </w:sdtContent>
          </w:sdt>
        </w:p>
      </w:sdtContent>
    </w:sdt>
    <w:sdt>
      <w:sdtPr>
        <w:tag w:val="goog_rdk_1135"/>
        <w:id w:val="-1166629905"/>
      </w:sdtPr>
      <w:sdtEndPr/>
      <w:sdtContent>
        <w:p w14:paraId="7F6BE838" w14:textId="77777777" w:rsidR="00E10281" w:rsidRDefault="008D6705">
          <w:sdt>
            <w:sdtPr>
              <w:tag w:val="goog_rdk_1134"/>
              <w:id w:val="-1962333561"/>
            </w:sdtPr>
            <w:sdtEndPr/>
            <w:sdtContent>
              <w:r w:rsidR="00F43FB6">
                <w:t xml:space="preserve">String </w:t>
              </w:r>
              <w:proofErr w:type="spellStart"/>
              <w:r w:rsidR="00F43FB6">
                <w:t>encounterId</w:t>
              </w:r>
              <w:proofErr w:type="spellEnd"/>
            </w:sdtContent>
          </w:sdt>
        </w:p>
      </w:sdtContent>
    </w:sdt>
    <w:sdt>
      <w:sdtPr>
        <w:tag w:val="goog_rdk_1137"/>
        <w:id w:val="-897980466"/>
      </w:sdtPr>
      <w:sdtEndPr/>
      <w:sdtContent>
        <w:p w14:paraId="69B8B35D" w14:textId="77777777" w:rsidR="00E10281" w:rsidRDefault="008D6705">
          <w:sdt>
            <w:sdtPr>
              <w:tag w:val="goog_rdk_1136"/>
              <w:id w:val="1626811329"/>
            </w:sdtPr>
            <w:sdtEndPr/>
            <w:sdtContent>
              <w:r w:rsidR="00F43FB6">
                <w:t xml:space="preserve">String </w:t>
              </w:r>
              <w:proofErr w:type="spellStart"/>
              <w:r w:rsidR="00F43FB6">
                <w:t>providerPatientId</w:t>
              </w:r>
              <w:proofErr w:type="spellEnd"/>
            </w:sdtContent>
          </w:sdt>
        </w:p>
      </w:sdtContent>
    </w:sdt>
    <w:sdt>
      <w:sdtPr>
        <w:tag w:val="goog_rdk_1139"/>
        <w:id w:val="-827524266"/>
      </w:sdtPr>
      <w:sdtEndPr/>
      <w:sdtContent>
        <w:p w14:paraId="6DC5E84D" w14:textId="77777777" w:rsidR="00E10281" w:rsidRDefault="008D6705">
          <w:sdt>
            <w:sdtPr>
              <w:tag w:val="goog_rdk_1138"/>
              <w:id w:val="680245666"/>
            </w:sdtPr>
            <w:sdtEndPr/>
            <w:sdtContent>
              <w:r w:rsidR="00F43FB6">
                <w:t xml:space="preserve">String </w:t>
              </w:r>
              <w:proofErr w:type="spellStart"/>
              <w:r w:rsidR="00F43FB6">
                <w:t>uniqueFacilityIdentificationNumber</w:t>
              </w:r>
              <w:proofErr w:type="spellEnd"/>
            </w:sdtContent>
          </w:sdt>
        </w:p>
      </w:sdtContent>
    </w:sdt>
    <w:sdt>
      <w:sdtPr>
        <w:tag w:val="goog_rdk_1141"/>
        <w:id w:val="1090502283"/>
      </w:sdtPr>
      <w:sdtEndPr/>
      <w:sdtContent>
        <w:p w14:paraId="5C6DB2EE" w14:textId="77777777" w:rsidR="00E10281" w:rsidRDefault="008D6705">
          <w:sdt>
            <w:sdtPr>
              <w:tag w:val="goog_rdk_1140"/>
              <w:id w:val="1937555517"/>
            </w:sdtPr>
            <w:sdtEndPr/>
            <w:sdtContent>
              <w:r w:rsidR="00F43FB6">
                <w:t>List&lt;</w:t>
              </w:r>
              <w:proofErr w:type="spellStart"/>
              <w:r w:rsidR="00F43FB6">
                <w:t>PatientVitalSigns</w:t>
              </w:r>
              <w:proofErr w:type="spellEnd"/>
              <w:r w:rsidR="00F43FB6">
                <w:t xml:space="preserve">&gt; </w:t>
              </w:r>
              <w:proofErr w:type="spellStart"/>
              <w:r w:rsidR="00F43FB6">
                <w:t>patientVitalSIgns</w:t>
              </w:r>
              <w:proofErr w:type="spellEnd"/>
            </w:sdtContent>
          </w:sdt>
        </w:p>
      </w:sdtContent>
    </w:sdt>
    <w:sdt>
      <w:sdtPr>
        <w:tag w:val="goog_rdk_1143"/>
        <w:id w:val="822778978"/>
      </w:sdtPr>
      <w:sdtEndPr/>
      <w:sdtContent>
        <w:p w14:paraId="77763018" w14:textId="77777777" w:rsidR="00E10281" w:rsidRDefault="008D6705">
          <w:sdt>
            <w:sdtPr>
              <w:tag w:val="goog_rdk_1142"/>
              <w:id w:val="1375738578"/>
            </w:sdtPr>
            <w:sdtEndPr/>
            <w:sdtContent>
              <w:r w:rsidR="00F43FB6">
                <w:t>List&lt;</w:t>
              </w:r>
              <w:proofErr w:type="spellStart"/>
              <w:r w:rsidR="00F43FB6">
                <w:t>PatientPhysicalExaminationFindings</w:t>
              </w:r>
              <w:proofErr w:type="spellEnd"/>
              <w:r w:rsidR="00F43FB6">
                <w:t xml:space="preserve">&gt; </w:t>
              </w:r>
              <w:proofErr w:type="spellStart"/>
              <w:r w:rsidR="00F43FB6">
                <w:t>PatientPhysicalExaminationFindings</w:t>
              </w:r>
              <w:proofErr w:type="spellEnd"/>
            </w:sdtContent>
          </w:sdt>
        </w:p>
      </w:sdtContent>
    </w:sdt>
    <w:sdt>
      <w:sdtPr>
        <w:tag w:val="goog_rdk_1145"/>
        <w:id w:val="-505204051"/>
      </w:sdtPr>
      <w:sdtEndPr/>
      <w:sdtContent>
        <w:p w14:paraId="0C200E8B" w14:textId="77777777" w:rsidR="00E10281" w:rsidRDefault="008D6705">
          <w:sdt>
            <w:sdtPr>
              <w:tag w:val="goog_rdk_1144"/>
              <w:id w:val="-1123460469"/>
            </w:sdtPr>
            <w:sdtEndPr/>
            <w:sdtContent>
              <w:r w:rsidR="00F43FB6">
                <w:t>List&lt;</w:t>
              </w:r>
              <w:proofErr w:type="spellStart"/>
              <w:r w:rsidR="00F43FB6">
                <w:t>ClinicalNote</w:t>
              </w:r>
              <w:proofErr w:type="spellEnd"/>
              <w:r w:rsidR="00F43FB6">
                <w:t xml:space="preserve">&gt; </w:t>
              </w:r>
              <w:proofErr w:type="spellStart"/>
              <w:r w:rsidR="00F43FB6">
                <w:t>clinicalNotes</w:t>
              </w:r>
              <w:proofErr w:type="spellEnd"/>
            </w:sdtContent>
          </w:sdt>
        </w:p>
      </w:sdtContent>
    </w:sdt>
    <w:sdt>
      <w:sdtPr>
        <w:tag w:val="goog_rdk_1147"/>
        <w:id w:val="-1819032154"/>
      </w:sdtPr>
      <w:sdtEndPr/>
      <w:sdtContent>
        <w:p w14:paraId="44DAADDB" w14:textId="77777777" w:rsidR="00E10281" w:rsidRDefault="008D6705">
          <w:pPr>
            <w:pBdr>
              <w:top w:val="nil"/>
              <w:left w:val="nil"/>
              <w:bottom w:val="nil"/>
              <w:right w:val="nil"/>
              <w:between w:val="nil"/>
            </w:pBdr>
            <w:ind w:left="720"/>
            <w:rPr>
              <w:rFonts w:eastAsia="Arial" w:cs="Arial"/>
              <w:color w:val="000000"/>
            </w:rPr>
          </w:pPr>
          <w:sdt>
            <w:sdtPr>
              <w:tag w:val="goog_rdk_1146"/>
              <w:id w:val="1590273976"/>
            </w:sdtPr>
            <w:sdtEndPr/>
            <w:sdtContent/>
          </w:sdt>
        </w:p>
      </w:sdtContent>
    </w:sdt>
    <w:sdt>
      <w:sdtPr>
        <w:tag w:val="goog_rdk_1149"/>
        <w:id w:val="1227333765"/>
      </w:sdtPr>
      <w:sdtEndPr/>
      <w:sdtContent>
        <w:p w14:paraId="144C8FB7" w14:textId="77777777" w:rsidR="00E10281" w:rsidRDefault="008D6705">
          <w:pPr>
            <w:tabs>
              <w:tab w:val="left" w:pos="360"/>
            </w:tabs>
            <w:spacing w:line="254" w:lineRule="auto"/>
            <w:ind w:left="720" w:right="5646"/>
          </w:pPr>
          <w:sdt>
            <w:sdtPr>
              <w:tag w:val="goog_rdk_1148"/>
              <w:id w:val="-617301702"/>
            </w:sdtPr>
            <w:sdtEndPr/>
            <w:sdtContent/>
          </w:sdt>
        </w:p>
      </w:sdtContent>
    </w:sdt>
    <w:sdt>
      <w:sdtPr>
        <w:tag w:val="goog_rdk_1151"/>
        <w:id w:val="1317766588"/>
      </w:sdtPr>
      <w:sdtEndPr/>
      <w:sdtContent>
        <w:p w14:paraId="58321B32" w14:textId="77777777" w:rsidR="00E10281" w:rsidRDefault="008D6705">
          <w:pPr>
            <w:tabs>
              <w:tab w:val="left" w:pos="360"/>
            </w:tabs>
            <w:spacing w:line="234" w:lineRule="auto"/>
            <w:ind w:right="2646"/>
          </w:pPr>
          <w:sdt>
            <w:sdtPr>
              <w:tag w:val="goog_rdk_1150"/>
              <w:id w:val="1658566143"/>
            </w:sdtPr>
            <w:sdtEndPr/>
            <w:sdtContent>
              <w:r w:rsidR="00F43FB6">
                <w:t>`</w:t>
              </w:r>
              <w:r w:rsidR="00F43FB6">
                <w:tab/>
              </w:r>
              <w:r w:rsidR="00F43FB6">
                <w:tab/>
              </w:r>
              <w:r w:rsidR="00F43FB6">
                <w:tab/>
              </w:r>
              <w:r w:rsidR="00F43FB6">
                <w:tab/>
              </w:r>
              <w:r w:rsidR="00F43FB6">
                <w:tab/>
              </w:r>
              <w:r w:rsidR="00F43FB6">
                <w:tab/>
              </w:r>
              <w:r w:rsidR="00F43FB6">
                <w:tab/>
              </w:r>
              <w:r w:rsidR="00F43FB6">
                <w:tab/>
              </w:r>
              <w:r w:rsidR="00F43FB6">
                <w:tab/>
              </w:r>
              <w:r w:rsidR="00F43FB6">
                <w:tab/>
              </w:r>
              <w:r w:rsidR="00F43FB6">
                <w:tab/>
              </w:r>
              <w:r w:rsidR="00F43FB6">
                <w:tab/>
              </w:r>
              <w:r w:rsidR="00F43FB6">
                <w:tab/>
              </w:r>
              <w:r w:rsidR="00F43FB6">
                <w:tab/>
              </w:r>
              <w:r w:rsidR="00F43FB6">
                <w:tab/>
              </w:r>
              <w:r w:rsidR="00F43FB6">
                <w:tab/>
              </w:r>
              <w:r w:rsidR="00F43FB6">
                <w:tab/>
              </w:r>
              <w:r w:rsidR="00F43FB6">
                <w:tab/>
              </w:r>
              <w:r w:rsidR="00F43FB6">
                <w:tab/>
              </w:r>
              <w:r w:rsidR="00F43FB6">
                <w:tab/>
              </w:r>
              <w:r w:rsidR="00F43FB6">
                <w:tab/>
              </w:r>
              <w:r w:rsidR="00F43FB6">
                <w:tab/>
              </w:r>
              <w:r w:rsidR="00F43FB6">
                <w:tab/>
              </w:r>
              <w:r w:rsidR="00F43FB6">
                <w:tab/>
              </w:r>
              <w:r w:rsidR="00F43FB6">
                <w:tab/>
              </w:r>
              <w:r w:rsidR="00F43FB6">
                <w:tab/>
              </w:r>
              <w:r w:rsidR="00F43FB6">
                <w:tab/>
              </w:r>
              <w:r w:rsidR="00F43FB6">
                <w:tab/>
              </w:r>
              <w:r w:rsidR="00F43FB6">
                <w:tab/>
              </w:r>
              <w:r w:rsidR="00F43FB6">
                <w:tab/>
              </w:r>
              <w:r w:rsidR="00F43FB6">
                <w:tab/>
              </w:r>
              <w:r w:rsidR="00F43FB6">
                <w:tab/>
              </w:r>
              <w:r w:rsidR="00F43FB6">
                <w:tab/>
              </w:r>
              <w:r w:rsidR="00F43FB6">
                <w:tab/>
              </w:r>
              <w:r w:rsidR="00F43FB6">
                <w:tab/>
              </w:r>
              <w:r w:rsidR="00F43FB6">
                <w:tab/>
              </w:r>
              <w:r w:rsidR="00F43FB6">
                <w:tab/>
              </w:r>
              <w:r w:rsidR="00F43FB6">
                <w:tab/>
              </w:r>
              <w:r w:rsidR="00F43FB6">
                <w:tab/>
              </w:r>
              <w:r w:rsidR="00F43FB6">
                <w:tab/>
              </w:r>
              <w:r w:rsidR="00F43FB6">
                <w:tab/>
              </w:r>
              <w:r w:rsidR="00F43FB6">
                <w:tab/>
              </w:r>
              <w:r w:rsidR="00F43FB6">
                <w:tab/>
              </w:r>
              <w:r w:rsidR="00F43FB6">
                <w:tab/>
              </w:r>
            </w:sdtContent>
          </w:sdt>
        </w:p>
      </w:sdtContent>
    </w:sdt>
    <w:sdt>
      <w:sdtPr>
        <w:tag w:val="goog_rdk_1153"/>
        <w:id w:val="-744262376"/>
      </w:sdtPr>
      <w:sdtEndPr/>
      <w:sdtContent>
        <w:p w14:paraId="154A4474" w14:textId="77777777" w:rsidR="00E10281" w:rsidRDefault="008D6705">
          <w:sdt>
            <w:sdtPr>
              <w:tag w:val="goog_rdk_1152"/>
              <w:id w:val="-869298195"/>
            </w:sdtPr>
            <w:sdtEndPr/>
            <w:sdtContent>
              <w:r w:rsidR="00F43FB6">
                <w:rPr>
                  <w:b/>
                  <w:color w:val="C00000"/>
                  <w:sz w:val="28"/>
                  <w:szCs w:val="28"/>
                </w:rPr>
                <w:t>Queries</w:t>
              </w:r>
            </w:sdtContent>
          </w:sdt>
        </w:p>
      </w:sdtContent>
    </w:sdt>
    <w:sdt>
      <w:sdtPr>
        <w:tag w:val="goog_rdk_1155"/>
        <w:id w:val="842514636"/>
      </w:sdtPr>
      <w:sdtEndPr/>
      <w:sdtContent>
        <w:p w14:paraId="5D30D035" w14:textId="77777777" w:rsidR="00E10281" w:rsidRDefault="008D6705">
          <w:pPr>
            <w:spacing w:line="309" w:lineRule="auto"/>
          </w:pPr>
          <w:sdt>
            <w:sdtPr>
              <w:tag w:val="goog_rdk_1154"/>
              <w:id w:val="1665587596"/>
            </w:sdtPr>
            <w:sdtEndPr/>
            <w:sdtContent/>
          </w:sdt>
        </w:p>
      </w:sdtContent>
    </w:sdt>
    <w:sdt>
      <w:sdtPr>
        <w:tag w:val="goog_rdk_1157"/>
        <w:id w:val="368343996"/>
      </w:sdtPr>
      <w:sdtEndPr/>
      <w:sdtContent>
        <w:p w14:paraId="34B078B1" w14:textId="77777777" w:rsidR="00E10281" w:rsidRDefault="008D6705">
          <w:sdt>
            <w:sdtPr>
              <w:tag w:val="goog_rdk_1156"/>
              <w:id w:val="-1454016705"/>
            </w:sdtPr>
            <w:sdtEndPr/>
            <w:sdtContent>
              <w:r w:rsidR="00F43FB6">
                <w:rPr>
                  <w:b/>
                </w:rPr>
                <w:t xml:space="preserve">The </w:t>
              </w:r>
              <w:proofErr w:type="spellStart"/>
              <w:r w:rsidR="00F43FB6">
                <w:rPr>
                  <w:b/>
                </w:rPr>
                <w:t>ObjectiveConsultation</w:t>
              </w:r>
              <w:proofErr w:type="spellEnd"/>
              <w:r w:rsidR="00F43FB6">
                <w:rPr>
                  <w:b/>
                </w:rPr>
                <w:t xml:space="preserve"> service will be capable of handling four different types of Queries:</w:t>
              </w:r>
            </w:sdtContent>
          </w:sdt>
        </w:p>
      </w:sdtContent>
    </w:sdt>
    <w:sdt>
      <w:sdtPr>
        <w:tag w:val="goog_rdk_1159"/>
        <w:id w:val="148183090"/>
      </w:sdtPr>
      <w:sdtEndPr/>
      <w:sdtContent>
        <w:p w14:paraId="7112E64E" w14:textId="77777777" w:rsidR="00E10281" w:rsidRDefault="008D6705">
          <w:pPr>
            <w:spacing w:line="242" w:lineRule="auto"/>
          </w:pPr>
          <w:sdt>
            <w:sdtPr>
              <w:tag w:val="goog_rdk_1158"/>
              <w:id w:val="1038779984"/>
            </w:sdtPr>
            <w:sdtEndPr/>
            <w:sdtContent/>
          </w:sdt>
        </w:p>
      </w:sdtContent>
    </w:sdt>
    <w:sdt>
      <w:sdtPr>
        <w:tag w:val="goog_rdk_1161"/>
        <w:id w:val="-1112588558"/>
      </w:sdtPr>
      <w:sdtEndPr/>
      <w:sdtContent>
        <w:p w14:paraId="7D1A2D87" w14:textId="77777777" w:rsidR="00E10281" w:rsidRDefault="008D6705">
          <w:pPr>
            <w:numPr>
              <w:ilvl w:val="0"/>
              <w:numId w:val="12"/>
            </w:numPr>
            <w:pBdr>
              <w:top w:val="nil"/>
              <w:left w:val="nil"/>
              <w:bottom w:val="nil"/>
              <w:right w:val="nil"/>
              <w:between w:val="nil"/>
            </w:pBdr>
            <w:rPr>
              <w:rFonts w:eastAsia="Arial" w:cs="Arial"/>
              <w:color w:val="000000"/>
            </w:rPr>
          </w:pPr>
          <w:sdt>
            <w:sdtPr>
              <w:tag w:val="goog_rdk_1160"/>
              <w:id w:val="-1943607042"/>
            </w:sdtPr>
            <w:sdtEndPr/>
            <w:sdtContent>
              <w:proofErr w:type="spellStart"/>
              <w:r w:rsidR="00F43FB6">
                <w:rPr>
                  <w:rFonts w:eastAsia="Arial" w:cs="Arial"/>
                  <w:color w:val="000000"/>
                </w:rPr>
                <w:t>getPatientObjectiveByEncounterId</w:t>
              </w:r>
              <w:proofErr w:type="spellEnd"/>
            </w:sdtContent>
          </w:sdt>
        </w:p>
      </w:sdtContent>
    </w:sdt>
    <w:sdt>
      <w:sdtPr>
        <w:tag w:val="goog_rdk_1163"/>
        <w:id w:val="1516347554"/>
      </w:sdtPr>
      <w:sdtEndPr/>
      <w:sdtContent>
        <w:p w14:paraId="70518329" w14:textId="77777777" w:rsidR="00E10281" w:rsidRDefault="008D6705">
          <w:pPr>
            <w:ind w:left="720"/>
          </w:pPr>
          <w:sdt>
            <w:sdtPr>
              <w:tag w:val="goog_rdk_1162"/>
              <w:id w:val="466632696"/>
            </w:sdtPr>
            <w:sdtEndPr/>
            <w:sdtContent>
              <w:r w:rsidR="00F43FB6">
                <w:t xml:space="preserve">          Parameter </w:t>
              </w:r>
              <w:proofErr w:type="gramStart"/>
              <w:r w:rsidR="00F43FB6">
                <w:t xml:space="preserve">-  </w:t>
              </w:r>
              <w:proofErr w:type="spellStart"/>
              <w:r w:rsidR="00F43FB6">
                <w:t>encounterId</w:t>
              </w:r>
              <w:proofErr w:type="spellEnd"/>
              <w:proofErr w:type="gramEnd"/>
            </w:sdtContent>
          </w:sdt>
        </w:p>
      </w:sdtContent>
    </w:sdt>
    <w:sdt>
      <w:sdtPr>
        <w:tag w:val="goog_rdk_1165"/>
        <w:id w:val="-1809698141"/>
      </w:sdtPr>
      <w:sdtEndPr/>
      <w:sdtContent>
        <w:p w14:paraId="0221A420" w14:textId="77777777" w:rsidR="00E10281" w:rsidRDefault="008D6705">
          <w:pPr>
            <w:pBdr>
              <w:top w:val="nil"/>
              <w:left w:val="nil"/>
              <w:bottom w:val="nil"/>
              <w:right w:val="nil"/>
              <w:between w:val="nil"/>
            </w:pBdr>
            <w:ind w:left="720"/>
            <w:rPr>
              <w:rFonts w:eastAsia="Arial" w:cs="Arial"/>
              <w:color w:val="000000"/>
            </w:rPr>
          </w:pPr>
          <w:sdt>
            <w:sdtPr>
              <w:tag w:val="goog_rdk_1164"/>
              <w:id w:val="-975908947"/>
            </w:sdtPr>
            <w:sdtEndPr/>
            <w:sdtContent>
              <w:r w:rsidR="00F43FB6">
                <w:rPr>
                  <w:rFonts w:eastAsia="Arial" w:cs="Arial"/>
                  <w:color w:val="000000"/>
                </w:rPr>
                <w:t xml:space="preserve">  </w:t>
              </w:r>
            </w:sdtContent>
          </w:sdt>
        </w:p>
      </w:sdtContent>
    </w:sdt>
    <w:sdt>
      <w:sdtPr>
        <w:tag w:val="goog_rdk_1167"/>
        <w:id w:val="-1302839668"/>
      </w:sdtPr>
      <w:sdtEndPr/>
      <w:sdtContent>
        <w:p w14:paraId="5FA20636" w14:textId="77777777" w:rsidR="00E10281" w:rsidRDefault="008D6705">
          <w:pPr>
            <w:numPr>
              <w:ilvl w:val="0"/>
              <w:numId w:val="12"/>
            </w:numPr>
            <w:pBdr>
              <w:top w:val="nil"/>
              <w:left w:val="nil"/>
              <w:bottom w:val="nil"/>
              <w:right w:val="nil"/>
              <w:between w:val="nil"/>
            </w:pBdr>
            <w:rPr>
              <w:rFonts w:eastAsia="Arial" w:cs="Arial"/>
              <w:color w:val="000000"/>
            </w:rPr>
          </w:pPr>
          <w:sdt>
            <w:sdtPr>
              <w:tag w:val="goog_rdk_1166"/>
              <w:id w:val="-587546360"/>
            </w:sdtPr>
            <w:sdtEndPr/>
            <w:sdtContent>
              <w:r w:rsidR="00F43FB6">
                <w:rPr>
                  <w:rFonts w:eastAsia="Arial" w:cs="Arial"/>
                  <w:color w:val="000000"/>
                </w:rPr>
                <w:t xml:space="preserve"> </w:t>
              </w:r>
              <w:proofErr w:type="spellStart"/>
              <w:r w:rsidR="00F43FB6">
                <w:rPr>
                  <w:rFonts w:eastAsia="Arial" w:cs="Arial"/>
                  <w:color w:val="000000"/>
                </w:rPr>
                <w:t>getPatientConsultationDetailByObjectiveId</w:t>
              </w:r>
              <w:proofErr w:type="spellEnd"/>
            </w:sdtContent>
          </w:sdt>
        </w:p>
      </w:sdtContent>
    </w:sdt>
    <w:sdt>
      <w:sdtPr>
        <w:tag w:val="goog_rdk_1169"/>
        <w:id w:val="1038172304"/>
      </w:sdtPr>
      <w:sdtEndPr/>
      <w:sdtContent>
        <w:p w14:paraId="65D5345D" w14:textId="77777777" w:rsidR="00E10281" w:rsidRDefault="008D6705">
          <w:pPr>
            <w:pBdr>
              <w:top w:val="nil"/>
              <w:left w:val="nil"/>
              <w:bottom w:val="nil"/>
              <w:right w:val="nil"/>
              <w:between w:val="nil"/>
            </w:pBdr>
            <w:ind w:left="720"/>
            <w:rPr>
              <w:rFonts w:eastAsia="Arial" w:cs="Arial"/>
              <w:color w:val="000000"/>
            </w:rPr>
          </w:pPr>
          <w:sdt>
            <w:sdtPr>
              <w:tag w:val="goog_rdk_1168"/>
              <w:id w:val="-847097003"/>
            </w:sdtPr>
            <w:sdtEndPr/>
            <w:sdtContent>
              <w:r w:rsidR="00F43FB6">
                <w:rPr>
                  <w:rFonts w:eastAsia="Arial" w:cs="Arial"/>
                  <w:color w:val="000000"/>
                </w:rPr>
                <w:t xml:space="preserve">             Parameter </w:t>
              </w:r>
              <w:proofErr w:type="gramStart"/>
              <w:r w:rsidR="00F43FB6">
                <w:rPr>
                  <w:rFonts w:eastAsia="Arial" w:cs="Arial"/>
                  <w:color w:val="000000"/>
                </w:rPr>
                <w:t xml:space="preserve">-  </w:t>
              </w:r>
              <w:proofErr w:type="spellStart"/>
              <w:r w:rsidR="00F43FB6">
                <w:rPr>
                  <w:rFonts w:eastAsia="Arial" w:cs="Arial"/>
                  <w:color w:val="000000"/>
                </w:rPr>
                <w:t>objectiveId</w:t>
              </w:r>
              <w:proofErr w:type="spellEnd"/>
              <w:proofErr w:type="gramEnd"/>
            </w:sdtContent>
          </w:sdt>
        </w:p>
      </w:sdtContent>
    </w:sdt>
    <w:sdt>
      <w:sdtPr>
        <w:tag w:val="goog_rdk_1171"/>
        <w:id w:val="-359512279"/>
      </w:sdtPr>
      <w:sdtEndPr/>
      <w:sdtContent>
        <w:p w14:paraId="3F46B019" w14:textId="77777777" w:rsidR="00E10281" w:rsidRDefault="008D6705">
          <w:pPr>
            <w:pBdr>
              <w:top w:val="nil"/>
              <w:left w:val="nil"/>
              <w:bottom w:val="nil"/>
              <w:right w:val="nil"/>
              <w:between w:val="nil"/>
            </w:pBdr>
            <w:ind w:left="720"/>
            <w:rPr>
              <w:rFonts w:eastAsia="Arial" w:cs="Arial"/>
              <w:color w:val="000000"/>
            </w:rPr>
          </w:pPr>
          <w:sdt>
            <w:sdtPr>
              <w:tag w:val="goog_rdk_1170"/>
              <w:id w:val="787096219"/>
            </w:sdtPr>
            <w:sdtEndPr/>
            <w:sdtContent/>
          </w:sdt>
        </w:p>
      </w:sdtContent>
    </w:sdt>
    <w:sdt>
      <w:sdtPr>
        <w:tag w:val="goog_rdk_1173"/>
        <w:id w:val="999310851"/>
      </w:sdtPr>
      <w:sdtEndPr/>
      <w:sdtContent>
        <w:p w14:paraId="15DE8088" w14:textId="77777777" w:rsidR="00E10281" w:rsidRDefault="008D6705">
          <w:pPr>
            <w:numPr>
              <w:ilvl w:val="0"/>
              <w:numId w:val="12"/>
            </w:numPr>
            <w:pBdr>
              <w:top w:val="nil"/>
              <w:left w:val="nil"/>
              <w:bottom w:val="nil"/>
              <w:right w:val="nil"/>
              <w:between w:val="nil"/>
            </w:pBdr>
            <w:rPr>
              <w:rFonts w:eastAsia="Arial" w:cs="Arial"/>
              <w:color w:val="000000"/>
            </w:rPr>
          </w:pPr>
          <w:sdt>
            <w:sdtPr>
              <w:tag w:val="goog_rdk_1172"/>
              <w:id w:val="982281514"/>
            </w:sdtPr>
            <w:sdtEndPr/>
            <w:sdtContent>
              <w:proofErr w:type="spellStart"/>
              <w:r w:rsidR="00F43FB6">
                <w:rPr>
                  <w:rFonts w:eastAsia="Arial" w:cs="Arial"/>
                  <w:color w:val="000000"/>
                </w:rPr>
                <w:t>getObjectiveConsultationDetailByPatientId</w:t>
              </w:r>
              <w:proofErr w:type="spellEnd"/>
            </w:sdtContent>
          </w:sdt>
        </w:p>
      </w:sdtContent>
    </w:sdt>
    <w:sdt>
      <w:sdtPr>
        <w:tag w:val="goog_rdk_1175"/>
        <w:id w:val="2130888687"/>
      </w:sdtPr>
      <w:sdtEndPr/>
      <w:sdtContent>
        <w:p w14:paraId="13F5A5E5" w14:textId="77777777" w:rsidR="00E10281" w:rsidRDefault="008D6705">
          <w:pPr>
            <w:pBdr>
              <w:top w:val="nil"/>
              <w:left w:val="nil"/>
              <w:bottom w:val="nil"/>
              <w:right w:val="nil"/>
              <w:between w:val="nil"/>
            </w:pBdr>
            <w:ind w:left="720"/>
            <w:rPr>
              <w:rFonts w:eastAsia="Arial" w:cs="Arial"/>
              <w:color w:val="000000"/>
            </w:rPr>
          </w:pPr>
          <w:sdt>
            <w:sdtPr>
              <w:tag w:val="goog_rdk_1174"/>
              <w:id w:val="1160574215"/>
            </w:sdtPr>
            <w:sdtEndPr/>
            <w:sdtContent>
              <w:r w:rsidR="00F43FB6">
                <w:rPr>
                  <w:rFonts w:eastAsia="Arial" w:cs="Arial"/>
                  <w:color w:val="000000"/>
                </w:rPr>
                <w:t xml:space="preserve">             Parameter </w:t>
              </w:r>
              <w:proofErr w:type="gramStart"/>
              <w:r w:rsidR="00F43FB6">
                <w:rPr>
                  <w:rFonts w:eastAsia="Arial" w:cs="Arial"/>
                  <w:color w:val="000000"/>
                </w:rPr>
                <w:t xml:space="preserve">-  </w:t>
              </w:r>
              <w:proofErr w:type="spellStart"/>
              <w:r w:rsidR="00F43FB6">
                <w:rPr>
                  <w:rFonts w:eastAsia="Arial" w:cs="Arial"/>
                  <w:color w:val="000000"/>
                </w:rPr>
                <w:t>providePatientId</w:t>
              </w:r>
              <w:proofErr w:type="spellEnd"/>
              <w:proofErr w:type="gramEnd"/>
            </w:sdtContent>
          </w:sdt>
        </w:p>
      </w:sdtContent>
    </w:sdt>
    <w:sdt>
      <w:sdtPr>
        <w:tag w:val="goog_rdk_1177"/>
        <w:id w:val="1972175836"/>
      </w:sdtPr>
      <w:sdtEndPr/>
      <w:sdtContent>
        <w:p w14:paraId="51E9F66A" w14:textId="77777777" w:rsidR="00E10281" w:rsidRDefault="008D6705">
          <w:pPr>
            <w:pBdr>
              <w:top w:val="nil"/>
              <w:left w:val="nil"/>
              <w:bottom w:val="nil"/>
              <w:right w:val="nil"/>
              <w:between w:val="nil"/>
            </w:pBdr>
            <w:ind w:left="720"/>
            <w:rPr>
              <w:rFonts w:eastAsia="Arial" w:cs="Arial"/>
              <w:color w:val="000000"/>
            </w:rPr>
          </w:pPr>
          <w:sdt>
            <w:sdtPr>
              <w:tag w:val="goog_rdk_1176"/>
              <w:id w:val="-2121830044"/>
            </w:sdtPr>
            <w:sdtEndPr/>
            <w:sdtContent>
              <w:r w:rsidR="00F43FB6">
                <w:rPr>
                  <w:rFonts w:eastAsia="Arial" w:cs="Arial"/>
                  <w:color w:val="000000"/>
                </w:rPr>
                <w:t>(this is a paginated query)</w:t>
              </w:r>
            </w:sdtContent>
          </w:sdt>
        </w:p>
      </w:sdtContent>
    </w:sdt>
    <w:sdt>
      <w:sdtPr>
        <w:tag w:val="goog_rdk_1179"/>
        <w:id w:val="-213739994"/>
      </w:sdtPr>
      <w:sdtEndPr/>
      <w:sdtContent>
        <w:p w14:paraId="179F3181" w14:textId="77777777" w:rsidR="00E10281" w:rsidRDefault="008D6705">
          <w:pPr>
            <w:pBdr>
              <w:top w:val="nil"/>
              <w:left w:val="nil"/>
              <w:bottom w:val="nil"/>
              <w:right w:val="nil"/>
              <w:between w:val="nil"/>
            </w:pBdr>
            <w:ind w:left="720"/>
            <w:rPr>
              <w:rFonts w:eastAsia="Arial" w:cs="Arial"/>
              <w:color w:val="000000"/>
            </w:rPr>
          </w:pPr>
          <w:sdt>
            <w:sdtPr>
              <w:tag w:val="goog_rdk_1178"/>
              <w:id w:val="1706287599"/>
            </w:sdtPr>
            <w:sdtEndPr/>
            <w:sdtContent/>
          </w:sdt>
        </w:p>
      </w:sdtContent>
    </w:sdt>
    <w:sdt>
      <w:sdtPr>
        <w:tag w:val="goog_rdk_1181"/>
        <w:id w:val="-1734922392"/>
      </w:sdtPr>
      <w:sdtEndPr/>
      <w:sdtContent>
        <w:p w14:paraId="513AD20B" w14:textId="77777777" w:rsidR="00E10281" w:rsidRDefault="008D6705">
          <w:pPr>
            <w:numPr>
              <w:ilvl w:val="0"/>
              <w:numId w:val="12"/>
            </w:numPr>
            <w:pBdr>
              <w:top w:val="nil"/>
              <w:left w:val="nil"/>
              <w:bottom w:val="nil"/>
              <w:right w:val="nil"/>
              <w:between w:val="nil"/>
            </w:pBdr>
            <w:rPr>
              <w:rFonts w:eastAsia="Arial" w:cs="Arial"/>
              <w:color w:val="000000"/>
            </w:rPr>
          </w:pPr>
          <w:sdt>
            <w:sdtPr>
              <w:tag w:val="goog_rdk_1180"/>
              <w:id w:val="-1649973705"/>
            </w:sdtPr>
            <w:sdtEndPr/>
            <w:sdtContent>
              <w:proofErr w:type="spellStart"/>
              <w:r w:rsidR="00F43FB6">
                <w:rPr>
                  <w:rFonts w:eastAsia="Arial" w:cs="Arial"/>
                  <w:color w:val="000000"/>
                </w:rPr>
                <w:t>getObjectiveByEpisodeId</w:t>
              </w:r>
              <w:proofErr w:type="spellEnd"/>
            </w:sdtContent>
          </w:sdt>
        </w:p>
      </w:sdtContent>
    </w:sdt>
    <w:sdt>
      <w:sdtPr>
        <w:tag w:val="goog_rdk_1183"/>
        <w:id w:val="594670085"/>
      </w:sdtPr>
      <w:sdtEndPr/>
      <w:sdtContent>
        <w:p w14:paraId="5898C1F7" w14:textId="77777777" w:rsidR="00E10281" w:rsidRDefault="008D6705">
          <w:pPr>
            <w:ind w:left="720"/>
          </w:pPr>
          <w:sdt>
            <w:sdtPr>
              <w:tag w:val="goog_rdk_1182"/>
              <w:id w:val="-181898196"/>
            </w:sdtPr>
            <w:sdtEndPr/>
            <w:sdtContent>
              <w:r w:rsidR="00F43FB6">
                <w:t xml:space="preserve">          Parameter </w:t>
              </w:r>
              <w:proofErr w:type="gramStart"/>
              <w:r w:rsidR="00F43FB6">
                <w:t xml:space="preserve">-  </w:t>
              </w:r>
              <w:proofErr w:type="spellStart"/>
              <w:r w:rsidR="00F43FB6">
                <w:t>episodeId</w:t>
              </w:r>
              <w:proofErr w:type="spellEnd"/>
              <w:proofErr w:type="gramEnd"/>
            </w:sdtContent>
          </w:sdt>
        </w:p>
      </w:sdtContent>
    </w:sdt>
    <w:sdt>
      <w:sdtPr>
        <w:tag w:val="goog_rdk_1185"/>
        <w:id w:val="509111056"/>
      </w:sdtPr>
      <w:sdtEndPr/>
      <w:sdtContent>
        <w:p w14:paraId="775615FD" w14:textId="77777777" w:rsidR="00E10281" w:rsidRDefault="008D6705">
          <w:pPr>
            <w:ind w:left="720"/>
          </w:pPr>
          <w:sdt>
            <w:sdtPr>
              <w:tag w:val="goog_rdk_1184"/>
              <w:id w:val="292640507"/>
            </w:sdtPr>
            <w:sdtEndPr/>
            <w:sdtContent>
              <w:r w:rsidR="00F43FB6">
                <w:t>(this is a paginated query)</w:t>
              </w:r>
            </w:sdtContent>
          </w:sdt>
        </w:p>
      </w:sdtContent>
    </w:sdt>
    <w:sdt>
      <w:sdtPr>
        <w:tag w:val="goog_rdk_1187"/>
        <w:id w:val="-1434509585"/>
      </w:sdtPr>
      <w:sdtEndPr/>
      <w:sdtContent>
        <w:p w14:paraId="3C969561" w14:textId="77777777" w:rsidR="00E10281" w:rsidRDefault="008D6705">
          <w:pPr>
            <w:pBdr>
              <w:top w:val="nil"/>
              <w:left w:val="nil"/>
              <w:bottom w:val="nil"/>
              <w:right w:val="nil"/>
              <w:between w:val="nil"/>
            </w:pBdr>
            <w:ind w:left="720"/>
            <w:rPr>
              <w:rFonts w:eastAsia="Arial" w:cs="Arial"/>
              <w:color w:val="000000"/>
            </w:rPr>
          </w:pPr>
          <w:sdt>
            <w:sdtPr>
              <w:tag w:val="goog_rdk_1186"/>
              <w:id w:val="-1860192867"/>
            </w:sdtPr>
            <w:sdtEndPr/>
            <w:sdtContent/>
          </w:sdt>
        </w:p>
      </w:sdtContent>
    </w:sdt>
    <w:sdt>
      <w:sdtPr>
        <w:tag w:val="goog_rdk_1189"/>
        <w:id w:val="2018651749"/>
      </w:sdtPr>
      <w:sdtEndPr/>
      <w:sdtContent>
        <w:p w14:paraId="77ED777C" w14:textId="4B4564A3" w:rsidR="00E10281" w:rsidRDefault="008D6705">
          <w:pPr>
            <w:pBdr>
              <w:top w:val="nil"/>
              <w:left w:val="nil"/>
              <w:bottom w:val="nil"/>
              <w:right w:val="nil"/>
              <w:between w:val="nil"/>
            </w:pBdr>
            <w:ind w:left="720"/>
            <w:rPr>
              <w:rFonts w:eastAsia="Arial" w:cs="Arial"/>
              <w:color w:val="000000"/>
            </w:rPr>
          </w:pPr>
          <w:sdt>
            <w:sdtPr>
              <w:tag w:val="goog_rdk_1188"/>
              <w:id w:val="-196480545"/>
              <w:showingPlcHdr/>
            </w:sdtPr>
            <w:sdtEndPr/>
            <w:sdtContent>
              <w:r w:rsidR="009A33A6">
                <w:t xml:space="preserve">     </w:t>
              </w:r>
            </w:sdtContent>
          </w:sdt>
        </w:p>
      </w:sdtContent>
    </w:sdt>
    <w:sdt>
      <w:sdtPr>
        <w:tag w:val="goog_rdk_1191"/>
        <w:id w:val="67776825"/>
      </w:sdtPr>
      <w:sdtEndPr/>
      <w:sdtContent>
        <w:p w14:paraId="6C0DDAA9" w14:textId="77777777" w:rsidR="00E10281" w:rsidRDefault="008D6705">
          <w:pPr>
            <w:spacing w:line="200" w:lineRule="auto"/>
          </w:pPr>
          <w:sdt>
            <w:sdtPr>
              <w:tag w:val="goog_rdk_1190"/>
              <w:id w:val="879366817"/>
            </w:sdtPr>
            <w:sdtEndPr/>
            <w:sdtContent/>
          </w:sdt>
        </w:p>
      </w:sdtContent>
    </w:sdt>
    <w:sdt>
      <w:sdtPr>
        <w:tag w:val="goog_rdk_1193"/>
        <w:id w:val="-807851594"/>
      </w:sdtPr>
      <w:sdtEndPr/>
      <w:sdtContent>
        <w:p w14:paraId="6A8A8718" w14:textId="77777777" w:rsidR="00E10281" w:rsidRDefault="008D6705">
          <w:pPr>
            <w:spacing w:line="200" w:lineRule="auto"/>
          </w:pPr>
          <w:sdt>
            <w:sdtPr>
              <w:tag w:val="goog_rdk_1192"/>
              <w:id w:val="-1445155060"/>
            </w:sdtPr>
            <w:sdtEndPr/>
            <w:sdtContent/>
          </w:sdt>
        </w:p>
      </w:sdtContent>
    </w:sdt>
    <w:sdt>
      <w:sdtPr>
        <w:tag w:val="goog_rdk_1195"/>
        <w:id w:val="320943322"/>
      </w:sdtPr>
      <w:sdtEndPr/>
      <w:sdtContent>
        <w:p w14:paraId="5F6D8DBE" w14:textId="77777777" w:rsidR="00E10281" w:rsidRDefault="008D6705">
          <w:pPr>
            <w:spacing w:line="200" w:lineRule="auto"/>
          </w:pPr>
          <w:sdt>
            <w:sdtPr>
              <w:tag w:val="goog_rdk_1194"/>
              <w:id w:val="2007087690"/>
            </w:sdtPr>
            <w:sdtEndPr/>
            <w:sdtContent/>
          </w:sdt>
        </w:p>
      </w:sdtContent>
    </w:sdt>
    <w:sdt>
      <w:sdtPr>
        <w:tag w:val="goog_rdk_1197"/>
        <w:id w:val="1676843197"/>
      </w:sdtPr>
      <w:sdtEndPr/>
      <w:sdtContent>
        <w:p w14:paraId="08E38CB1" w14:textId="77777777" w:rsidR="00E10281" w:rsidRDefault="008D6705">
          <w:pPr>
            <w:spacing w:line="200" w:lineRule="auto"/>
          </w:pPr>
          <w:sdt>
            <w:sdtPr>
              <w:tag w:val="goog_rdk_1196"/>
              <w:id w:val="-524560567"/>
            </w:sdtPr>
            <w:sdtEndPr/>
            <w:sdtContent/>
          </w:sdt>
        </w:p>
      </w:sdtContent>
    </w:sdt>
    <w:sdt>
      <w:sdtPr>
        <w:tag w:val="goog_rdk_1199"/>
        <w:id w:val="-1725671969"/>
      </w:sdtPr>
      <w:sdtEndPr/>
      <w:sdtContent>
        <w:p w14:paraId="1C990D89" w14:textId="77777777" w:rsidR="00E10281" w:rsidRDefault="008D6705">
          <w:pPr>
            <w:spacing w:line="200" w:lineRule="auto"/>
          </w:pPr>
          <w:sdt>
            <w:sdtPr>
              <w:tag w:val="goog_rdk_1198"/>
              <w:id w:val="-341320949"/>
            </w:sdtPr>
            <w:sdtEndPr/>
            <w:sdtContent/>
          </w:sdt>
        </w:p>
      </w:sdtContent>
    </w:sdt>
    <w:sdt>
      <w:sdtPr>
        <w:tag w:val="goog_rdk_1201"/>
        <w:id w:val="323177655"/>
      </w:sdtPr>
      <w:sdtEndPr/>
      <w:sdtContent>
        <w:p w14:paraId="36A91331" w14:textId="77777777" w:rsidR="00E10281" w:rsidRDefault="008D6705">
          <w:pPr>
            <w:spacing w:line="200" w:lineRule="auto"/>
          </w:pPr>
          <w:sdt>
            <w:sdtPr>
              <w:tag w:val="goog_rdk_1200"/>
              <w:id w:val="-1646273071"/>
            </w:sdtPr>
            <w:sdtEndPr/>
            <w:sdtContent/>
          </w:sdt>
        </w:p>
      </w:sdtContent>
    </w:sdt>
    <w:sdt>
      <w:sdtPr>
        <w:tag w:val="goog_rdk_1203"/>
        <w:id w:val="-685209946"/>
      </w:sdtPr>
      <w:sdtEndPr/>
      <w:sdtContent>
        <w:p w14:paraId="0F521126" w14:textId="40329B94" w:rsidR="00E10281" w:rsidRDefault="008D6705">
          <w:pPr>
            <w:spacing w:line="200" w:lineRule="auto"/>
          </w:pPr>
          <w:sdt>
            <w:sdtPr>
              <w:tag w:val="goog_rdk_1202"/>
              <w:id w:val="1579791634"/>
              <w:showingPlcHdr/>
            </w:sdtPr>
            <w:sdtEndPr/>
            <w:sdtContent>
              <w:r w:rsidR="009A33A6">
                <w:t xml:space="preserve">     </w:t>
              </w:r>
            </w:sdtContent>
          </w:sdt>
        </w:p>
      </w:sdtContent>
    </w:sdt>
    <w:sdt>
      <w:sdtPr>
        <w:tag w:val="goog_rdk_1205"/>
        <w:id w:val="-2084445556"/>
      </w:sdtPr>
      <w:sdtEndPr/>
      <w:sdtContent>
        <w:p w14:paraId="5A68AA2E" w14:textId="77777777" w:rsidR="00E10281" w:rsidRDefault="008D6705">
          <w:pPr>
            <w:spacing w:line="200" w:lineRule="auto"/>
          </w:pPr>
          <w:sdt>
            <w:sdtPr>
              <w:tag w:val="goog_rdk_1204"/>
              <w:id w:val="-225611626"/>
            </w:sdtPr>
            <w:sdtEndPr/>
            <w:sdtContent/>
          </w:sdt>
        </w:p>
      </w:sdtContent>
    </w:sdt>
    <w:sdt>
      <w:sdtPr>
        <w:tag w:val="goog_rdk_1207"/>
        <w:id w:val="-1844000769"/>
      </w:sdtPr>
      <w:sdtEndPr/>
      <w:sdtContent>
        <w:p w14:paraId="7C559C92" w14:textId="77777777" w:rsidR="00E10281" w:rsidRDefault="008D6705">
          <w:pPr>
            <w:rPr>
              <w:b/>
              <w:color w:val="C00000"/>
              <w:sz w:val="28"/>
              <w:szCs w:val="28"/>
            </w:rPr>
          </w:pPr>
          <w:sdt>
            <w:sdtPr>
              <w:tag w:val="goog_rdk_1206"/>
              <w:id w:val="-1954705455"/>
            </w:sdtPr>
            <w:sdtEndPr/>
            <w:sdtContent>
              <w:r w:rsidR="00F43FB6">
                <w:rPr>
                  <w:b/>
                  <w:color w:val="C00000"/>
                  <w:sz w:val="28"/>
                  <w:szCs w:val="28"/>
                </w:rPr>
                <w:t>Dependencies</w:t>
              </w:r>
            </w:sdtContent>
          </w:sdt>
        </w:p>
      </w:sdtContent>
    </w:sdt>
    <w:sdt>
      <w:sdtPr>
        <w:tag w:val="goog_rdk_1209"/>
        <w:id w:val="711849536"/>
      </w:sdtPr>
      <w:sdtEndPr/>
      <w:sdtContent>
        <w:p w14:paraId="7B648286" w14:textId="77777777" w:rsidR="00E10281" w:rsidRDefault="008D6705">
          <w:pPr>
            <w:spacing w:line="200" w:lineRule="auto"/>
          </w:pPr>
          <w:sdt>
            <w:sdtPr>
              <w:tag w:val="goog_rdk_1208"/>
              <w:id w:val="-98877910"/>
            </w:sdtPr>
            <w:sdtEndPr/>
            <w:sdtContent/>
          </w:sdt>
        </w:p>
      </w:sdtContent>
    </w:sdt>
    <w:sdt>
      <w:sdtPr>
        <w:tag w:val="goog_rdk_1211"/>
        <w:id w:val="-1310167885"/>
      </w:sdtPr>
      <w:sdtEndPr/>
      <w:sdtContent>
        <w:p w14:paraId="59F047B0" w14:textId="77777777" w:rsidR="00E10281" w:rsidRDefault="008D6705">
          <w:pPr>
            <w:spacing w:line="200" w:lineRule="auto"/>
          </w:pPr>
          <w:sdt>
            <w:sdtPr>
              <w:tag w:val="goog_rdk_1210"/>
              <w:id w:val="1783604549"/>
            </w:sdtPr>
            <w:sdtEndPr/>
            <w:sdtContent/>
          </w:sdt>
        </w:p>
      </w:sdtContent>
    </w:sdt>
    <w:p w14:paraId="71FB1243" w14:textId="77777777" w:rsidR="00E10281" w:rsidRDefault="00E10281">
      <w:pPr>
        <w:spacing w:line="200" w:lineRule="auto"/>
      </w:pPr>
    </w:p>
    <w:tbl>
      <w:tblPr>
        <w:tblStyle w:val="af"/>
        <w:tblW w:w="14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92"/>
        <w:gridCol w:w="7282"/>
      </w:tblGrid>
      <w:sdt>
        <w:sdtPr>
          <w:tag w:val="goog_rdk_1213"/>
          <w:id w:val="-213889459"/>
        </w:sdtPr>
        <w:sdtEndPr/>
        <w:sdtContent>
          <w:tr w:rsidR="00E10281" w14:paraId="4182EFBA" w14:textId="77777777">
            <w:tc>
              <w:tcPr>
                <w:tcW w:w="6892" w:type="dxa"/>
              </w:tcPr>
              <w:sdt>
                <w:sdtPr>
                  <w:tag w:val="goog_rdk_1215"/>
                  <w:id w:val="918374725"/>
                </w:sdtPr>
                <w:sdtEndPr/>
                <w:sdtContent>
                  <w:p w14:paraId="47F880B0" w14:textId="77777777" w:rsidR="00E10281" w:rsidRDefault="008D6705">
                    <w:pPr>
                      <w:spacing w:line="200" w:lineRule="auto"/>
                      <w:rPr>
                        <w:b/>
                        <w:color w:val="D0CECE"/>
                        <w:highlight w:val="darkBlue"/>
                      </w:rPr>
                    </w:pPr>
                    <w:sdt>
                      <w:sdtPr>
                        <w:tag w:val="goog_rdk_1214"/>
                        <w:id w:val="1796172551"/>
                      </w:sdtPr>
                      <w:sdtEndPr/>
                      <w:sdtContent>
                        <w:r w:rsidR="00F43FB6">
                          <w:rPr>
                            <w:b/>
                            <w:color w:val="D0CECE"/>
                            <w:highlight w:val="darkBlue"/>
                          </w:rPr>
                          <w:t>Invokes</w:t>
                        </w:r>
                      </w:sdtContent>
                    </w:sdt>
                  </w:p>
                </w:sdtContent>
              </w:sdt>
            </w:tc>
            <w:tc>
              <w:tcPr>
                <w:tcW w:w="7282" w:type="dxa"/>
              </w:tcPr>
              <w:sdt>
                <w:sdtPr>
                  <w:tag w:val="goog_rdk_1217"/>
                  <w:id w:val="-253903443"/>
                </w:sdtPr>
                <w:sdtEndPr/>
                <w:sdtContent>
                  <w:p w14:paraId="236DAC97" w14:textId="77777777" w:rsidR="00E10281" w:rsidRDefault="008D6705">
                    <w:pPr>
                      <w:spacing w:line="200" w:lineRule="auto"/>
                      <w:rPr>
                        <w:b/>
                        <w:color w:val="D0CECE"/>
                        <w:highlight w:val="darkBlue"/>
                      </w:rPr>
                    </w:pPr>
                    <w:sdt>
                      <w:sdtPr>
                        <w:tag w:val="goog_rdk_1216"/>
                        <w:id w:val="657809219"/>
                      </w:sdtPr>
                      <w:sdtEndPr/>
                      <w:sdtContent>
                        <w:r w:rsidR="00F43FB6">
                          <w:rPr>
                            <w:b/>
                            <w:color w:val="D0CECE"/>
                            <w:highlight w:val="darkBlue"/>
                          </w:rPr>
                          <w:t>Subscribes To</w:t>
                        </w:r>
                      </w:sdtContent>
                    </w:sdt>
                  </w:p>
                </w:sdtContent>
              </w:sdt>
            </w:tc>
          </w:tr>
        </w:sdtContent>
      </w:sdt>
      <w:sdt>
        <w:sdtPr>
          <w:tag w:val="goog_rdk_1218"/>
          <w:id w:val="1238743072"/>
        </w:sdtPr>
        <w:sdtEndPr/>
        <w:sdtContent>
          <w:tr w:rsidR="00E10281" w14:paraId="33949F10" w14:textId="77777777">
            <w:trPr>
              <w:ins w:id="1" w:author="akriti jamwal" w:date="2020-04-30T12:22:00Z"/>
            </w:trPr>
            <w:tc>
              <w:tcPr>
                <w:tcW w:w="6892" w:type="dxa"/>
              </w:tcPr>
              <w:sdt>
                <w:sdtPr>
                  <w:tag w:val="goog_rdk_1220"/>
                  <w:id w:val="-1790662943"/>
                </w:sdtPr>
                <w:sdtEndPr/>
                <w:sdtContent>
                  <w:p w14:paraId="5733885D" w14:textId="77777777" w:rsidR="00E10281" w:rsidRDefault="008D6705">
                    <w:pPr>
                      <w:spacing w:line="200" w:lineRule="auto"/>
                    </w:pPr>
                    <w:sdt>
                      <w:sdtPr>
                        <w:tag w:val="goog_rdk_1219"/>
                        <w:id w:val="936480560"/>
                      </w:sdtPr>
                      <w:sdtEndPr/>
                      <w:sdtContent>
                        <w:r w:rsidR="00F43FB6">
                          <w:t>Patient Registration Microservice</w:t>
                        </w:r>
                      </w:sdtContent>
                    </w:sdt>
                  </w:p>
                </w:sdtContent>
              </w:sdt>
              <w:sdt>
                <w:sdtPr>
                  <w:tag w:val="goog_rdk_1222"/>
                  <w:id w:val="14822392"/>
                </w:sdtPr>
                <w:sdtEndPr/>
                <w:sdtContent>
                  <w:p w14:paraId="6F0330CC" w14:textId="77777777" w:rsidR="00E10281" w:rsidRDefault="008D6705">
                    <w:sdt>
                      <w:sdtPr>
                        <w:tag w:val="goog_rdk_1221"/>
                        <w:id w:val="1463531986"/>
                      </w:sdtPr>
                      <w:sdtEndPr/>
                      <w:sdtContent/>
                    </w:sdt>
                  </w:p>
                </w:sdtContent>
              </w:sdt>
              <w:sdt>
                <w:sdtPr>
                  <w:tag w:val="goog_rdk_1224"/>
                  <w:id w:val="-238638665"/>
                </w:sdtPr>
                <w:sdtEndPr/>
                <w:sdtContent>
                  <w:p w14:paraId="6873FA38" w14:textId="77777777" w:rsidR="00E10281" w:rsidRDefault="008D6705">
                    <w:sdt>
                      <w:sdtPr>
                        <w:tag w:val="goog_rdk_1223"/>
                        <w:id w:val="238684766"/>
                      </w:sdtPr>
                      <w:sdtEndPr/>
                      <w:sdtContent>
                        <w:proofErr w:type="spellStart"/>
                        <w:proofErr w:type="gramStart"/>
                        <w:r w:rsidR="00F43FB6">
                          <w:rPr>
                            <w:b/>
                            <w:color w:val="4472C4"/>
                          </w:rPr>
                          <w:t>getPatientByFacilityAssignedTemporaryRegistrationNumber</w:t>
                        </w:r>
                        <w:proofErr w:type="spellEnd"/>
                        <w:r w:rsidR="00F43FB6">
                          <w:rPr>
                            <w:b/>
                            <w:color w:val="4472C4"/>
                          </w:rPr>
                          <w:t>(</w:t>
                        </w:r>
                        <w:proofErr w:type="gramEnd"/>
                        <w:r w:rsidR="00F43FB6">
                          <w:rPr>
                            <w:b/>
                            <w:color w:val="4472C4"/>
                          </w:rPr>
                          <w:t>)</w:t>
                        </w:r>
                      </w:sdtContent>
                    </w:sdt>
                  </w:p>
                </w:sdtContent>
              </w:sdt>
              <w:sdt>
                <w:sdtPr>
                  <w:tag w:val="goog_rdk_1226"/>
                  <w:id w:val="-1595163554"/>
                </w:sdtPr>
                <w:sdtEndPr/>
                <w:sdtContent>
                  <w:p w14:paraId="445316C7" w14:textId="77777777" w:rsidR="00E10281" w:rsidRDefault="008D6705">
                    <w:pPr>
                      <w:rPr>
                        <w:b/>
                        <w:color w:val="4472C4"/>
                      </w:rPr>
                    </w:pPr>
                    <w:sdt>
                      <w:sdtPr>
                        <w:tag w:val="goog_rdk_1225"/>
                        <w:id w:val="1004169253"/>
                      </w:sdtPr>
                      <w:sdtEndPr/>
                      <w:sdtContent/>
                    </w:sdt>
                  </w:p>
                </w:sdtContent>
              </w:sdt>
              <w:sdt>
                <w:sdtPr>
                  <w:tag w:val="goog_rdk_1228"/>
                  <w:id w:val="-2028475500"/>
                </w:sdtPr>
                <w:sdtEndPr/>
                <w:sdtContent>
                  <w:p w14:paraId="429DA15E" w14:textId="77777777" w:rsidR="00E10281" w:rsidRDefault="008D6705">
                    <w:pPr>
                      <w:rPr>
                        <w:b/>
                        <w:color w:val="4472C4"/>
                      </w:rPr>
                    </w:pPr>
                    <w:sdt>
                      <w:sdtPr>
                        <w:tag w:val="goog_rdk_1227"/>
                        <w:id w:val="-929885031"/>
                      </w:sdtPr>
                      <w:sdtEndPr/>
                      <w:sdtContent/>
                    </w:sdt>
                  </w:p>
                </w:sdtContent>
              </w:sdt>
              <w:sdt>
                <w:sdtPr>
                  <w:tag w:val="goog_rdk_1230"/>
                  <w:id w:val="-88776850"/>
                </w:sdtPr>
                <w:sdtEndPr/>
                <w:sdtContent>
                  <w:p w14:paraId="34445B28" w14:textId="77777777" w:rsidR="00E10281" w:rsidRDefault="008D6705">
                    <w:sdt>
                      <w:sdtPr>
                        <w:tag w:val="goog_rdk_1229"/>
                        <w:id w:val="-254440376"/>
                      </w:sdtPr>
                      <w:sdtEndPr/>
                      <w:sdtContent/>
                    </w:sdt>
                  </w:p>
                </w:sdtContent>
              </w:sdt>
              <w:sdt>
                <w:sdtPr>
                  <w:tag w:val="goog_rdk_1232"/>
                  <w:id w:val="-1605413092"/>
                </w:sdtPr>
                <w:sdtEndPr/>
                <w:sdtContent>
                  <w:p w14:paraId="3D69D65D" w14:textId="77777777" w:rsidR="00E10281" w:rsidRDefault="008D6705">
                    <w:pPr>
                      <w:spacing w:line="200" w:lineRule="auto"/>
                    </w:pPr>
                    <w:sdt>
                      <w:sdtPr>
                        <w:tag w:val="goog_rdk_1231"/>
                        <w:id w:val="1271197676"/>
                      </w:sdtPr>
                      <w:sdtEndPr/>
                      <w:sdtContent>
                        <w:r w:rsidR="00F43FB6">
                          <w:t>Visit Microservice</w:t>
                        </w:r>
                      </w:sdtContent>
                    </w:sdt>
                  </w:p>
                </w:sdtContent>
              </w:sdt>
              <w:sdt>
                <w:sdtPr>
                  <w:tag w:val="goog_rdk_1234"/>
                  <w:id w:val="1454057937"/>
                </w:sdtPr>
                <w:sdtEndPr/>
                <w:sdtContent>
                  <w:p w14:paraId="2051768B" w14:textId="77777777" w:rsidR="00E10281" w:rsidRDefault="008D6705">
                    <w:sdt>
                      <w:sdtPr>
                        <w:tag w:val="goog_rdk_1233"/>
                        <w:id w:val="861780135"/>
                      </w:sdtPr>
                      <w:sdtEndPr/>
                      <w:sdtContent/>
                    </w:sdt>
                  </w:p>
                </w:sdtContent>
              </w:sdt>
              <w:sdt>
                <w:sdtPr>
                  <w:tag w:val="goog_rdk_1236"/>
                  <w:id w:val="895011694"/>
                </w:sdtPr>
                <w:sdtEndPr/>
                <w:sdtContent>
                  <w:p w14:paraId="703D7448" w14:textId="77777777" w:rsidR="00E10281" w:rsidRDefault="008D6705">
                    <w:pPr>
                      <w:rPr>
                        <w:b/>
                        <w:color w:val="4472C4"/>
                      </w:rPr>
                    </w:pPr>
                    <w:sdt>
                      <w:sdtPr>
                        <w:tag w:val="goog_rdk_1235"/>
                        <w:id w:val="-1845931837"/>
                      </w:sdtPr>
                      <w:sdtEndPr/>
                      <w:sdtContent>
                        <w:r w:rsidR="00F43FB6">
                          <w:t xml:space="preserve"> </w:t>
                        </w:r>
                        <w:proofErr w:type="spellStart"/>
                        <w:proofErr w:type="gramStart"/>
                        <w:r w:rsidR="00F43FB6">
                          <w:rPr>
                            <w:b/>
                            <w:color w:val="4472C4"/>
                          </w:rPr>
                          <w:t>getPatientVisitByEncounterId</w:t>
                        </w:r>
                        <w:proofErr w:type="spellEnd"/>
                        <w:r w:rsidR="00F43FB6">
                          <w:rPr>
                            <w:b/>
                            <w:color w:val="4472C4"/>
                          </w:rPr>
                          <w:t>(</w:t>
                        </w:r>
                        <w:proofErr w:type="gramEnd"/>
                        <w:r w:rsidR="00F43FB6">
                          <w:rPr>
                            <w:b/>
                            <w:color w:val="4472C4"/>
                          </w:rPr>
                          <w:t>)</w:t>
                        </w:r>
                      </w:sdtContent>
                    </w:sdt>
                  </w:p>
                </w:sdtContent>
              </w:sdt>
              <w:sdt>
                <w:sdtPr>
                  <w:tag w:val="goog_rdk_1238"/>
                  <w:id w:val="1284226775"/>
                </w:sdtPr>
                <w:sdtEndPr/>
                <w:sdtContent>
                  <w:p w14:paraId="00A2DA6F" w14:textId="77777777" w:rsidR="00E10281" w:rsidRDefault="008D6705">
                    <w:sdt>
                      <w:sdtPr>
                        <w:tag w:val="goog_rdk_1237"/>
                        <w:id w:val="-1735155460"/>
                      </w:sdtPr>
                      <w:sdtEndPr/>
                      <w:sdtContent/>
                    </w:sdt>
                  </w:p>
                </w:sdtContent>
              </w:sdt>
              <w:sdt>
                <w:sdtPr>
                  <w:tag w:val="goog_rdk_1240"/>
                  <w:id w:val="-1050918283"/>
                </w:sdtPr>
                <w:sdtEndPr/>
                <w:sdtContent>
                  <w:p w14:paraId="02A27393" w14:textId="77777777" w:rsidR="00E10281" w:rsidRDefault="008D6705">
                    <w:sdt>
                      <w:sdtPr>
                        <w:tag w:val="goog_rdk_1239"/>
                        <w:id w:val="-1610355021"/>
                      </w:sdtPr>
                      <w:sdtEndPr/>
                      <w:sdtContent/>
                    </w:sdt>
                  </w:p>
                </w:sdtContent>
              </w:sdt>
              <w:sdt>
                <w:sdtPr>
                  <w:tag w:val="goog_rdk_1242"/>
                  <w:id w:val="2013336085"/>
                </w:sdtPr>
                <w:sdtEndPr/>
                <w:sdtContent>
                  <w:p w14:paraId="2D387811" w14:textId="77777777" w:rsidR="00E10281" w:rsidRDefault="008D6705">
                    <w:sdt>
                      <w:sdtPr>
                        <w:tag w:val="goog_rdk_1241"/>
                        <w:id w:val="-1024701436"/>
                      </w:sdtPr>
                      <w:sdtEndPr/>
                      <w:sdtContent>
                        <w:r w:rsidR="00F43FB6">
                          <w:t>Observation Microservice</w:t>
                        </w:r>
                      </w:sdtContent>
                    </w:sdt>
                  </w:p>
                </w:sdtContent>
              </w:sdt>
              <w:sdt>
                <w:sdtPr>
                  <w:tag w:val="goog_rdk_1244"/>
                  <w:id w:val="-320814916"/>
                </w:sdtPr>
                <w:sdtEndPr/>
                <w:sdtContent>
                  <w:p w14:paraId="6A62E2D9" w14:textId="77777777" w:rsidR="00E10281" w:rsidRDefault="008D6705">
                    <w:sdt>
                      <w:sdtPr>
                        <w:tag w:val="goog_rdk_1243"/>
                        <w:id w:val="135999723"/>
                      </w:sdtPr>
                      <w:sdtEndPr/>
                      <w:sdtContent/>
                    </w:sdt>
                  </w:p>
                </w:sdtContent>
              </w:sdt>
              <w:sdt>
                <w:sdtPr>
                  <w:tag w:val="goog_rdk_1246"/>
                  <w:id w:val="1641143467"/>
                </w:sdtPr>
                <w:sdtEndPr/>
                <w:sdtContent>
                  <w:p w14:paraId="6EA59900" w14:textId="77777777" w:rsidR="00E10281" w:rsidRDefault="008D6705">
                    <w:pPr>
                      <w:rPr>
                        <w:b/>
                        <w:color w:val="4472C4"/>
                      </w:rPr>
                    </w:pPr>
                    <w:sdt>
                      <w:sdtPr>
                        <w:tag w:val="goog_rdk_1245"/>
                        <w:id w:val="1619720411"/>
                      </w:sdtPr>
                      <w:sdtEndPr/>
                      <w:sdtContent>
                        <w:proofErr w:type="gramStart"/>
                        <w:r w:rsidR="00F43FB6">
                          <w:rPr>
                            <w:b/>
                            <w:color w:val="4472C4"/>
                          </w:rPr>
                          <w:t>getPatientLabInvestigationValueObjectByFacilityIDANDLabOrderCode(</w:t>
                        </w:r>
                        <w:proofErr w:type="gramEnd"/>
                        <w:r w:rsidR="00F43FB6">
                          <w:rPr>
                            <w:b/>
                            <w:color w:val="4472C4"/>
                          </w:rPr>
                          <w:t>)</w:t>
                        </w:r>
                      </w:sdtContent>
                    </w:sdt>
                  </w:p>
                </w:sdtContent>
              </w:sdt>
              <w:sdt>
                <w:sdtPr>
                  <w:tag w:val="goog_rdk_1248"/>
                  <w:id w:val="-2046367576"/>
                </w:sdtPr>
                <w:sdtEndPr/>
                <w:sdtContent>
                  <w:p w14:paraId="61EB8863" w14:textId="77777777" w:rsidR="00E10281" w:rsidRDefault="008D6705">
                    <w:pPr>
                      <w:rPr>
                        <w:b/>
                        <w:color w:val="4472C4"/>
                      </w:rPr>
                    </w:pPr>
                    <w:sdt>
                      <w:sdtPr>
                        <w:tag w:val="goog_rdk_1247"/>
                        <w:id w:val="-260376549"/>
                      </w:sdtPr>
                      <w:sdtEndPr/>
                      <w:sdtContent/>
                    </w:sdt>
                  </w:p>
                </w:sdtContent>
              </w:sdt>
              <w:sdt>
                <w:sdtPr>
                  <w:tag w:val="goog_rdk_1250"/>
                  <w:id w:val="-1008133620"/>
                </w:sdtPr>
                <w:sdtEndPr/>
                <w:sdtContent>
                  <w:p w14:paraId="23DC33AE" w14:textId="77777777" w:rsidR="00E10281" w:rsidRDefault="008D6705">
                    <w:pPr>
                      <w:rPr>
                        <w:b/>
                        <w:color w:val="4472C4"/>
                      </w:rPr>
                    </w:pPr>
                    <w:sdt>
                      <w:sdtPr>
                        <w:tag w:val="goog_rdk_1249"/>
                        <w:id w:val="-655139233"/>
                      </w:sdtPr>
                      <w:sdtEndPr/>
                      <w:sdtContent/>
                    </w:sdt>
                  </w:p>
                </w:sdtContent>
              </w:sdt>
              <w:sdt>
                <w:sdtPr>
                  <w:tag w:val="goog_rdk_1252"/>
                  <w:id w:val="-440524070"/>
                </w:sdtPr>
                <w:sdtEndPr/>
                <w:sdtContent>
                  <w:p w14:paraId="51B75B66" w14:textId="77777777" w:rsidR="00E10281" w:rsidRDefault="008D6705">
                    <w:pPr>
                      <w:rPr>
                        <w:b/>
                        <w:color w:val="4472C4"/>
                      </w:rPr>
                    </w:pPr>
                    <w:sdt>
                      <w:sdtPr>
                        <w:tag w:val="goog_rdk_1251"/>
                        <w:id w:val="-1858184124"/>
                      </w:sdtPr>
                      <w:sdtEndPr/>
                      <w:sdtContent>
                        <w:proofErr w:type="gramStart"/>
                        <w:r w:rsidR="00F43FB6">
                          <w:rPr>
                            <w:b/>
                            <w:color w:val="4472C4"/>
                          </w:rPr>
                          <w:t>getPatientRadiologyInvestigationValueObjectByFacilityIDANDRadiologyOrderCode(</w:t>
                        </w:r>
                        <w:proofErr w:type="gramEnd"/>
                        <w:r w:rsidR="00F43FB6">
                          <w:rPr>
                            <w:b/>
                            <w:color w:val="4472C4"/>
                          </w:rPr>
                          <w:t>)</w:t>
                        </w:r>
                      </w:sdtContent>
                    </w:sdt>
                  </w:p>
                </w:sdtContent>
              </w:sdt>
              <w:sdt>
                <w:sdtPr>
                  <w:tag w:val="goog_rdk_1254"/>
                  <w:id w:val="894787607"/>
                </w:sdtPr>
                <w:sdtEndPr/>
                <w:sdtContent>
                  <w:p w14:paraId="023A32F2" w14:textId="77777777" w:rsidR="00E10281" w:rsidRDefault="008D6705">
                    <w:pPr>
                      <w:spacing w:line="200" w:lineRule="auto"/>
                    </w:pPr>
                    <w:sdt>
                      <w:sdtPr>
                        <w:tag w:val="goog_rdk_1253"/>
                        <w:id w:val="1379899149"/>
                      </w:sdtPr>
                      <w:sdtEndPr/>
                      <w:sdtContent/>
                    </w:sdt>
                  </w:p>
                </w:sdtContent>
              </w:sdt>
              <w:sdt>
                <w:sdtPr>
                  <w:tag w:val="goog_rdk_1256"/>
                  <w:id w:val="-293296014"/>
                </w:sdtPr>
                <w:sdtEndPr/>
                <w:sdtContent>
                  <w:p w14:paraId="0DC12E0E" w14:textId="535DF8D1" w:rsidR="00E10281" w:rsidRDefault="008D6705">
                    <w:pPr>
                      <w:spacing w:line="200" w:lineRule="auto"/>
                    </w:pPr>
                    <w:sdt>
                      <w:sdtPr>
                        <w:tag w:val="goog_rdk_1255"/>
                        <w:id w:val="-1698921735"/>
                        <w:showingPlcHdr/>
                      </w:sdtPr>
                      <w:sdtEndPr/>
                      <w:sdtContent>
                        <w:r w:rsidR="003134AD">
                          <w:t xml:space="preserve">     </w:t>
                        </w:r>
                      </w:sdtContent>
                    </w:sdt>
                  </w:p>
                </w:sdtContent>
              </w:sdt>
            </w:tc>
            <w:tc>
              <w:tcPr>
                <w:tcW w:w="7282" w:type="dxa"/>
              </w:tcPr>
              <w:sdt>
                <w:sdtPr>
                  <w:tag w:val="goog_rdk_1258"/>
                  <w:id w:val="155961164"/>
                </w:sdtPr>
                <w:sdtEndPr/>
                <w:sdtContent>
                  <w:p w14:paraId="47109525" w14:textId="77777777" w:rsidR="00E10281" w:rsidRDefault="008D6705">
                    <w:pPr>
                      <w:spacing w:line="200" w:lineRule="auto"/>
                    </w:pPr>
                    <w:sdt>
                      <w:sdtPr>
                        <w:tag w:val="goog_rdk_1257"/>
                        <w:id w:val="2066373681"/>
                      </w:sdtPr>
                      <w:sdtEndPr/>
                      <w:sdtContent>
                        <w:r w:rsidR="00F43FB6">
                          <w:t>Visit Microservice</w:t>
                        </w:r>
                      </w:sdtContent>
                    </w:sdt>
                  </w:p>
                </w:sdtContent>
              </w:sdt>
              <w:sdt>
                <w:sdtPr>
                  <w:tag w:val="goog_rdk_1260"/>
                  <w:id w:val="-770321896"/>
                </w:sdtPr>
                <w:sdtEndPr/>
                <w:sdtContent>
                  <w:p w14:paraId="623696EA" w14:textId="77777777" w:rsidR="00E10281" w:rsidRDefault="008D6705">
                    <w:pPr>
                      <w:spacing w:line="200" w:lineRule="auto"/>
                    </w:pPr>
                    <w:sdt>
                      <w:sdtPr>
                        <w:tag w:val="goog_rdk_1259"/>
                        <w:id w:val="592136221"/>
                      </w:sdtPr>
                      <w:sdtEndPr/>
                      <w:sdtContent/>
                    </w:sdt>
                  </w:p>
                </w:sdtContent>
              </w:sdt>
              <w:sdt>
                <w:sdtPr>
                  <w:tag w:val="goog_rdk_1262"/>
                  <w:id w:val="1248006045"/>
                </w:sdtPr>
                <w:sdtEndPr/>
                <w:sdtContent>
                  <w:p w14:paraId="63486D1E" w14:textId="77777777" w:rsidR="00E10281" w:rsidRDefault="008D6705">
                    <w:pPr>
                      <w:rPr>
                        <w:b/>
                        <w:color w:val="0070C0"/>
                      </w:rPr>
                    </w:pPr>
                    <w:sdt>
                      <w:sdtPr>
                        <w:tag w:val="goog_rdk_1261"/>
                        <w:id w:val="987053985"/>
                      </w:sdtPr>
                      <w:sdtEndPr/>
                      <w:sdtContent>
                        <w:proofErr w:type="spellStart"/>
                        <w:r w:rsidR="00F43FB6">
                          <w:rPr>
                            <w:b/>
                            <w:color w:val="0070C0"/>
                          </w:rPr>
                          <w:t>EncounterCheckedIn</w:t>
                        </w:r>
                        <w:proofErr w:type="spellEnd"/>
                        <w:r w:rsidR="00F43FB6">
                          <w:rPr>
                            <w:b/>
                            <w:color w:val="0070C0"/>
                          </w:rPr>
                          <w:t xml:space="preserve"> Event</w:t>
                        </w:r>
                      </w:sdtContent>
                    </w:sdt>
                  </w:p>
                </w:sdtContent>
              </w:sdt>
              <w:sdt>
                <w:sdtPr>
                  <w:tag w:val="goog_rdk_1264"/>
                  <w:id w:val="-1170253365"/>
                </w:sdtPr>
                <w:sdtEndPr/>
                <w:sdtContent>
                  <w:p w14:paraId="6C8EF721" w14:textId="77777777" w:rsidR="00E10281" w:rsidRDefault="008D6705">
                    <w:pPr>
                      <w:rPr>
                        <w:b/>
                        <w:color w:val="0070C0"/>
                      </w:rPr>
                    </w:pPr>
                    <w:sdt>
                      <w:sdtPr>
                        <w:tag w:val="goog_rdk_1263"/>
                        <w:id w:val="1088578193"/>
                      </w:sdtPr>
                      <w:sdtEndPr/>
                      <w:sdtContent/>
                    </w:sdt>
                  </w:p>
                </w:sdtContent>
              </w:sdt>
              <w:sdt>
                <w:sdtPr>
                  <w:tag w:val="goog_rdk_1266"/>
                  <w:id w:val="813142524"/>
                </w:sdtPr>
                <w:sdtEndPr/>
                <w:sdtContent>
                  <w:p w14:paraId="43ABA805" w14:textId="77777777" w:rsidR="00E10281" w:rsidRDefault="008D6705">
                    <w:pPr>
                      <w:spacing w:line="200" w:lineRule="auto"/>
                    </w:pPr>
                    <w:sdt>
                      <w:sdtPr>
                        <w:tag w:val="goog_rdk_1265"/>
                        <w:id w:val="460853449"/>
                      </w:sdtPr>
                      <w:sdtEndPr/>
                      <w:sdtContent>
                        <w:proofErr w:type="spellStart"/>
                        <w:r w:rsidR="00F43FB6">
                          <w:t>PatientRegistration</w:t>
                        </w:r>
                        <w:proofErr w:type="spellEnd"/>
                        <w:r w:rsidR="00F43FB6">
                          <w:t xml:space="preserve"> Microservice</w:t>
                        </w:r>
                      </w:sdtContent>
                    </w:sdt>
                  </w:p>
                </w:sdtContent>
              </w:sdt>
              <w:sdt>
                <w:sdtPr>
                  <w:tag w:val="goog_rdk_1268"/>
                  <w:id w:val="150791377"/>
                </w:sdtPr>
                <w:sdtEndPr/>
                <w:sdtContent>
                  <w:p w14:paraId="2B59AB8C" w14:textId="77777777" w:rsidR="00E10281" w:rsidRDefault="008D6705">
                    <w:pPr>
                      <w:spacing w:line="200" w:lineRule="auto"/>
                    </w:pPr>
                    <w:sdt>
                      <w:sdtPr>
                        <w:tag w:val="goog_rdk_1267"/>
                        <w:id w:val="-587768116"/>
                      </w:sdtPr>
                      <w:sdtEndPr/>
                      <w:sdtContent/>
                    </w:sdt>
                  </w:p>
                </w:sdtContent>
              </w:sdt>
              <w:sdt>
                <w:sdtPr>
                  <w:tag w:val="goog_rdk_1270"/>
                  <w:id w:val="1705820648"/>
                </w:sdtPr>
                <w:sdtEndPr/>
                <w:sdtContent>
                  <w:p w14:paraId="2A16EAA2" w14:textId="77777777" w:rsidR="00E10281" w:rsidRDefault="008D6705">
                    <w:pPr>
                      <w:rPr>
                        <w:color w:val="0070C0"/>
                      </w:rPr>
                    </w:pPr>
                    <w:sdt>
                      <w:sdtPr>
                        <w:tag w:val="goog_rdk_1269"/>
                        <w:id w:val="-2035873657"/>
                      </w:sdtPr>
                      <w:sdtEndPr/>
                      <w:sdtContent>
                        <w:proofErr w:type="spellStart"/>
                        <w:r w:rsidR="00F43FB6">
                          <w:rPr>
                            <w:b/>
                            <w:color w:val="0070C0"/>
                          </w:rPr>
                          <w:t>PatientRegistrationCreated</w:t>
                        </w:r>
                        <w:proofErr w:type="spellEnd"/>
                        <w:r w:rsidR="00F43FB6">
                          <w:rPr>
                            <w:b/>
                            <w:color w:val="0070C0"/>
                          </w:rPr>
                          <w:t xml:space="preserve"> Event </w:t>
                        </w:r>
                        <w:r w:rsidR="00F43FB6">
                          <w:rPr>
                            <w:color w:val="0070C0"/>
                          </w:rPr>
                          <w:t>(to record patient history)</w:t>
                        </w:r>
                      </w:sdtContent>
                    </w:sdt>
                  </w:p>
                </w:sdtContent>
              </w:sdt>
              <w:sdt>
                <w:sdtPr>
                  <w:tag w:val="goog_rdk_1272"/>
                  <w:id w:val="1912499858"/>
                </w:sdtPr>
                <w:sdtEndPr/>
                <w:sdtContent>
                  <w:p w14:paraId="4C341B59" w14:textId="77777777" w:rsidR="00E10281" w:rsidRDefault="008D6705">
                    <w:pPr>
                      <w:rPr>
                        <w:color w:val="0070C0"/>
                      </w:rPr>
                    </w:pPr>
                    <w:sdt>
                      <w:sdtPr>
                        <w:tag w:val="goog_rdk_1271"/>
                        <w:id w:val="903641018"/>
                      </w:sdtPr>
                      <w:sdtEndPr/>
                      <w:sdtContent/>
                    </w:sdt>
                  </w:p>
                </w:sdtContent>
              </w:sdt>
              <w:sdt>
                <w:sdtPr>
                  <w:tag w:val="goog_rdk_1274"/>
                  <w:id w:val="-1993410821"/>
                </w:sdtPr>
                <w:sdtEndPr/>
                <w:sdtContent>
                  <w:p w14:paraId="0609FEA7" w14:textId="77777777" w:rsidR="00E10281" w:rsidRDefault="008D6705">
                    <w:pPr>
                      <w:rPr>
                        <w:color w:val="0070C0"/>
                      </w:rPr>
                    </w:pPr>
                    <w:sdt>
                      <w:sdtPr>
                        <w:tag w:val="goog_rdk_1273"/>
                        <w:id w:val="871810214"/>
                      </w:sdtPr>
                      <w:sdtEndPr/>
                      <w:sdtContent/>
                    </w:sdt>
                  </w:p>
                </w:sdtContent>
              </w:sdt>
              <w:sdt>
                <w:sdtPr>
                  <w:tag w:val="goog_rdk_1276"/>
                  <w:id w:val="1236203152"/>
                </w:sdtPr>
                <w:sdtEndPr/>
                <w:sdtContent>
                  <w:p w14:paraId="487AED90" w14:textId="77777777" w:rsidR="00E10281" w:rsidRDefault="008D6705">
                    <w:pPr>
                      <w:rPr>
                        <w:color w:val="0070C0"/>
                      </w:rPr>
                    </w:pPr>
                    <w:sdt>
                      <w:sdtPr>
                        <w:tag w:val="goog_rdk_1275"/>
                        <w:id w:val="1591746356"/>
                      </w:sdtPr>
                      <w:sdtEndPr/>
                      <w:sdtContent/>
                    </w:sdt>
                  </w:p>
                </w:sdtContent>
              </w:sdt>
              <w:sdt>
                <w:sdtPr>
                  <w:tag w:val="goog_rdk_1278"/>
                  <w:id w:val="-243570754"/>
                </w:sdtPr>
                <w:sdtEndPr/>
                <w:sdtContent>
                  <w:p w14:paraId="2EF87D30" w14:textId="77777777" w:rsidR="00E10281" w:rsidRDefault="008D6705">
                    <w:pPr>
                      <w:rPr>
                        <w:b/>
                        <w:color w:val="0070C0"/>
                      </w:rPr>
                    </w:pPr>
                    <w:sdt>
                      <w:sdtPr>
                        <w:tag w:val="goog_rdk_1277"/>
                        <w:id w:val="1717708000"/>
                      </w:sdtPr>
                      <w:sdtEndPr/>
                      <w:sdtContent/>
                    </w:sdt>
                  </w:p>
                </w:sdtContent>
              </w:sdt>
              <w:sdt>
                <w:sdtPr>
                  <w:tag w:val="goog_rdk_1280"/>
                  <w:id w:val="-1508353438"/>
                </w:sdtPr>
                <w:sdtEndPr/>
                <w:sdtContent>
                  <w:p w14:paraId="0DE7660B" w14:textId="77777777" w:rsidR="00E10281" w:rsidRDefault="008D6705">
                    <w:pPr>
                      <w:spacing w:line="200" w:lineRule="auto"/>
                    </w:pPr>
                    <w:sdt>
                      <w:sdtPr>
                        <w:tag w:val="goog_rdk_1279"/>
                        <w:id w:val="770744234"/>
                      </w:sdtPr>
                      <w:sdtEndPr/>
                      <w:sdtContent>
                        <w:r w:rsidR="00F43FB6">
                          <w:t>Billing Microservice (TBD)</w:t>
                        </w:r>
                      </w:sdtContent>
                    </w:sdt>
                  </w:p>
                </w:sdtContent>
              </w:sdt>
              <w:sdt>
                <w:sdtPr>
                  <w:tag w:val="goog_rdk_1282"/>
                  <w:id w:val="-1959706147"/>
                </w:sdtPr>
                <w:sdtEndPr/>
                <w:sdtContent>
                  <w:p w14:paraId="0142720A" w14:textId="77777777" w:rsidR="00E10281" w:rsidRDefault="008D6705">
                    <w:pPr>
                      <w:rPr>
                        <w:b/>
                        <w:color w:val="0070C0"/>
                      </w:rPr>
                    </w:pPr>
                    <w:sdt>
                      <w:sdtPr>
                        <w:tag w:val="goog_rdk_1281"/>
                        <w:id w:val="-912383048"/>
                      </w:sdtPr>
                      <w:sdtEndPr/>
                      <w:sdtContent/>
                    </w:sdt>
                  </w:p>
                </w:sdtContent>
              </w:sdt>
              <w:sdt>
                <w:sdtPr>
                  <w:tag w:val="goog_rdk_1284"/>
                  <w:id w:val="1793784962"/>
                </w:sdtPr>
                <w:sdtEndPr/>
                <w:sdtContent>
                  <w:p w14:paraId="6D1DAC64" w14:textId="77777777" w:rsidR="00E10281" w:rsidRDefault="008D6705">
                    <w:pPr>
                      <w:rPr>
                        <w:b/>
                        <w:color w:val="0070C0"/>
                      </w:rPr>
                    </w:pPr>
                    <w:sdt>
                      <w:sdtPr>
                        <w:tag w:val="goog_rdk_1283"/>
                        <w:id w:val="206919521"/>
                      </w:sdtPr>
                      <w:sdtEndPr/>
                      <w:sdtContent>
                        <w:r w:rsidR="00F43FB6">
                          <w:rPr>
                            <w:b/>
                            <w:color w:val="0070C0"/>
                          </w:rPr>
                          <w:t>Billing Performed Event</w:t>
                        </w:r>
                      </w:sdtContent>
                    </w:sdt>
                  </w:p>
                </w:sdtContent>
              </w:sdt>
              <w:sdt>
                <w:sdtPr>
                  <w:tag w:val="goog_rdk_1286"/>
                  <w:id w:val="-1849621938"/>
                </w:sdtPr>
                <w:sdtEndPr/>
                <w:sdtContent>
                  <w:p w14:paraId="266B7277" w14:textId="77777777" w:rsidR="00E10281" w:rsidRDefault="008D6705">
                    <w:pPr>
                      <w:rPr>
                        <w:b/>
                        <w:color w:val="0070C0"/>
                      </w:rPr>
                    </w:pPr>
                    <w:sdt>
                      <w:sdtPr>
                        <w:tag w:val="goog_rdk_1285"/>
                        <w:id w:val="2003930815"/>
                      </w:sdtPr>
                      <w:sdtEndPr/>
                      <w:sdtContent/>
                    </w:sdt>
                  </w:p>
                </w:sdtContent>
              </w:sdt>
              <w:sdt>
                <w:sdtPr>
                  <w:tag w:val="goog_rdk_1288"/>
                  <w:id w:val="759802817"/>
                </w:sdtPr>
                <w:sdtEndPr/>
                <w:sdtContent>
                  <w:p w14:paraId="03130119" w14:textId="77777777" w:rsidR="00E10281" w:rsidRDefault="008D6705">
                    <w:pPr>
                      <w:rPr>
                        <w:b/>
                        <w:color w:val="0070C0"/>
                      </w:rPr>
                    </w:pPr>
                    <w:sdt>
                      <w:sdtPr>
                        <w:tag w:val="goog_rdk_1287"/>
                        <w:id w:val="-1071108507"/>
                      </w:sdtPr>
                      <w:sdtEndPr/>
                      <w:sdtContent>
                        <w:proofErr w:type="spellStart"/>
                        <w:r w:rsidR="00F43FB6">
                          <w:rPr>
                            <w:b/>
                            <w:color w:val="0070C0"/>
                          </w:rPr>
                          <w:t>SubjectiveConsultationMicroservice</w:t>
                        </w:r>
                        <w:proofErr w:type="spellEnd"/>
                      </w:sdtContent>
                    </w:sdt>
                  </w:p>
                </w:sdtContent>
              </w:sdt>
              <w:sdt>
                <w:sdtPr>
                  <w:tag w:val="goog_rdk_1290"/>
                  <w:id w:val="-55092084"/>
                </w:sdtPr>
                <w:sdtEndPr/>
                <w:sdtContent>
                  <w:p w14:paraId="0B1DC299" w14:textId="77777777" w:rsidR="00E10281" w:rsidRDefault="008D6705">
                    <w:pPr>
                      <w:tabs>
                        <w:tab w:val="left" w:pos="360"/>
                      </w:tabs>
                      <w:ind w:right="5746"/>
                      <w:rPr>
                        <w:ins w:id="2" w:author="akriti jamwal" w:date="2020-04-30T12:22:00Z"/>
                      </w:rPr>
                    </w:pPr>
                    <w:sdt>
                      <w:sdtPr>
                        <w:tag w:val="goog_rdk_1289"/>
                        <w:id w:val="2137064510"/>
                      </w:sdtPr>
                      <w:sdtEndPr/>
                      <w:sdtContent>
                        <w:proofErr w:type="spellStart"/>
                        <w:r w:rsidR="00F43FB6">
                          <w:t>PatientSubjectiveCreatedEv</w:t>
                        </w:r>
                        <w:ins w:id="3" w:author="akriti jamwal" w:date="2020-04-30T12:22:00Z">
                          <w:r w:rsidR="00F43FB6">
                            <w:t>ent</w:t>
                          </w:r>
                          <w:proofErr w:type="spellEnd"/>
                          <w:r w:rsidR="00F43FB6">
                            <w:t xml:space="preserve"> </w:t>
                          </w:r>
                        </w:ins>
                      </w:sdtContent>
                    </w:sdt>
                  </w:p>
                </w:sdtContent>
              </w:sdt>
              <w:sdt>
                <w:sdtPr>
                  <w:tag w:val="goog_rdk_1292"/>
                  <w:id w:val="-776175033"/>
                </w:sdtPr>
                <w:sdtEndPr/>
                <w:sdtContent>
                  <w:p w14:paraId="0FBF2900" w14:textId="77777777" w:rsidR="00E10281" w:rsidRDefault="008D6705">
                    <w:pPr>
                      <w:spacing w:line="200" w:lineRule="auto"/>
                      <w:rPr>
                        <w:ins w:id="4" w:author="akriti jamwal" w:date="2020-04-30T12:22:00Z"/>
                      </w:rPr>
                    </w:pPr>
                    <w:sdt>
                      <w:sdtPr>
                        <w:tag w:val="goog_rdk_1291"/>
                        <w:id w:val="-939980656"/>
                      </w:sdtPr>
                      <w:sdtEndPr/>
                      <w:sdtContent/>
                    </w:sdt>
                  </w:p>
                </w:sdtContent>
              </w:sdt>
            </w:tc>
          </w:tr>
        </w:sdtContent>
      </w:sdt>
    </w:tbl>
    <w:sdt>
      <w:sdtPr>
        <w:tag w:val="goog_rdk_1295"/>
        <w:id w:val="-497038531"/>
      </w:sdtPr>
      <w:sdtEndPr/>
      <w:sdtContent>
        <w:p w14:paraId="67A6EAA3" w14:textId="77777777" w:rsidR="00E10281" w:rsidRDefault="008D6705">
          <w:pPr>
            <w:spacing w:line="200" w:lineRule="auto"/>
            <w:rPr>
              <w:ins w:id="5" w:author="akriti jamwal" w:date="2020-04-30T12:22:00Z"/>
            </w:rPr>
          </w:pPr>
          <w:sdt>
            <w:sdtPr>
              <w:tag w:val="goog_rdk_1294"/>
              <w:id w:val="-70352349"/>
            </w:sdtPr>
            <w:sdtEndPr/>
            <w:sdtContent/>
          </w:sdt>
        </w:p>
      </w:sdtContent>
    </w:sdt>
    <w:sdt>
      <w:sdtPr>
        <w:tag w:val="goog_rdk_1297"/>
        <w:id w:val="458230653"/>
      </w:sdtPr>
      <w:sdtEndPr/>
      <w:sdtContent>
        <w:p w14:paraId="09844BCB" w14:textId="77777777" w:rsidR="00E10281" w:rsidRDefault="008D6705">
          <w:pPr>
            <w:spacing w:line="200" w:lineRule="auto"/>
            <w:rPr>
              <w:ins w:id="6" w:author="akriti jamwal" w:date="2020-04-30T12:22:00Z"/>
            </w:rPr>
          </w:pPr>
          <w:sdt>
            <w:sdtPr>
              <w:tag w:val="goog_rdk_1296"/>
              <w:id w:val="1531924358"/>
            </w:sdtPr>
            <w:sdtEndPr/>
            <w:sdtContent/>
          </w:sdt>
        </w:p>
      </w:sdtContent>
    </w:sdt>
    <w:sdt>
      <w:sdtPr>
        <w:tag w:val="goog_rdk_1299"/>
        <w:id w:val="134617100"/>
      </w:sdtPr>
      <w:sdtEndPr/>
      <w:sdtContent>
        <w:p w14:paraId="335C5B00" w14:textId="77777777" w:rsidR="00E10281" w:rsidRDefault="008D6705">
          <w:pPr>
            <w:spacing w:line="200" w:lineRule="auto"/>
            <w:rPr>
              <w:ins w:id="7" w:author="akriti jamwal" w:date="2020-04-30T12:22:00Z"/>
            </w:rPr>
          </w:pPr>
          <w:sdt>
            <w:sdtPr>
              <w:tag w:val="goog_rdk_1298"/>
              <w:id w:val="243156942"/>
            </w:sdtPr>
            <w:sdtEndPr/>
            <w:sdtContent/>
          </w:sdt>
        </w:p>
      </w:sdtContent>
    </w:sdt>
    <w:sdt>
      <w:sdtPr>
        <w:tag w:val="goog_rdk_1301"/>
        <w:id w:val="1953593450"/>
      </w:sdtPr>
      <w:sdtEndPr/>
      <w:sdtContent>
        <w:p w14:paraId="791BE7F0" w14:textId="77777777" w:rsidR="00E10281" w:rsidRDefault="008D6705">
          <w:pPr>
            <w:spacing w:line="200" w:lineRule="auto"/>
            <w:rPr>
              <w:ins w:id="8" w:author="akriti jamwal" w:date="2020-04-30T12:22:00Z"/>
            </w:rPr>
          </w:pPr>
          <w:sdt>
            <w:sdtPr>
              <w:tag w:val="goog_rdk_1300"/>
              <w:id w:val="-733927226"/>
            </w:sdtPr>
            <w:sdtEndPr/>
            <w:sdtContent/>
          </w:sdt>
        </w:p>
      </w:sdtContent>
    </w:sdt>
    <w:sdt>
      <w:sdtPr>
        <w:tag w:val="goog_rdk_1303"/>
        <w:id w:val="1827852066"/>
      </w:sdtPr>
      <w:sdtEndPr/>
      <w:sdtContent>
        <w:p w14:paraId="3E9DD354" w14:textId="571F543F" w:rsidR="00E10281" w:rsidRDefault="008D6705">
          <w:pPr>
            <w:spacing w:line="200" w:lineRule="auto"/>
            <w:rPr>
              <w:ins w:id="9" w:author="akriti jamwal" w:date="2020-04-30T12:22:00Z"/>
            </w:rPr>
          </w:pPr>
          <w:sdt>
            <w:sdtPr>
              <w:tag w:val="goog_rdk_1302"/>
              <w:id w:val="-803079465"/>
              <w:showingPlcHdr/>
            </w:sdtPr>
            <w:sdtEndPr/>
            <w:sdtContent>
              <w:r w:rsidR="003134AD">
                <w:t xml:space="preserve">     </w:t>
              </w:r>
            </w:sdtContent>
          </w:sdt>
        </w:p>
      </w:sdtContent>
    </w:sdt>
    <w:p w14:paraId="47C12225" w14:textId="77777777" w:rsidR="00E10281" w:rsidRDefault="00E10281">
      <w:pPr>
        <w:spacing w:before="240" w:after="160"/>
        <w:rPr>
          <w:rFonts w:ascii="Times New Roman" w:hAnsi="Times New Roman"/>
          <w:b/>
        </w:rPr>
      </w:pPr>
    </w:p>
    <w:sectPr w:rsidR="00E10281" w:rsidSect="000A3953">
      <w:pgSz w:w="16838" w:h="11906" w:orient="landscape"/>
      <w:pgMar w:top="1440" w:right="1440" w:bottom="1440" w:left="1440" w:header="709" w:footer="709" w:gutter="0"/>
      <w:cols w:space="720" w:equalWidth="0">
        <w:col w:w="9360"/>
      </w:cols>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62B3AC" w14:textId="77777777" w:rsidR="008D6705" w:rsidRDefault="008D6705">
      <w:r>
        <w:separator/>
      </w:r>
    </w:p>
  </w:endnote>
  <w:endnote w:type="continuationSeparator" w:id="0">
    <w:p w14:paraId="07D5E56B" w14:textId="77777777" w:rsidR="008D6705" w:rsidRDefault="008D67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Segoe UI">
    <w:altName w:val="Sylfaen"/>
    <w:panose1 w:val="020B0604020202020204"/>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Georgia">
    <w:panose1 w:val="02040502050405020303"/>
    <w:charset w:val="00"/>
    <w:family w:val="roman"/>
    <w:pitch w:val="variable"/>
    <w:sig w:usb0="00000287" w:usb1="00000000" w:usb2="00000000" w:usb3="00000000" w:csb0="0000009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CC6D0D" w14:textId="77777777" w:rsidR="005808B8" w:rsidRDefault="005808B8">
    <w:pPr>
      <w:pBdr>
        <w:top w:val="nil"/>
        <w:left w:val="nil"/>
        <w:bottom w:val="nil"/>
        <w:right w:val="nil"/>
        <w:between w:val="nil"/>
      </w:pBdr>
      <w:tabs>
        <w:tab w:val="center" w:pos="4513"/>
        <w:tab w:val="right" w:pos="9026"/>
      </w:tabs>
      <w:jc w:val="right"/>
      <w:rPr>
        <w:rFonts w:ascii="Times New Roman" w:hAnsi="Times New Roman"/>
        <w:color w:val="000000"/>
        <w:sz w:val="16"/>
        <w:szCs w:val="16"/>
      </w:rPr>
    </w:pPr>
    <w:r>
      <w:rPr>
        <w:rFonts w:ascii="Times New Roman" w:hAnsi="Times New Roman"/>
        <w:color w:val="000000"/>
        <w:sz w:val="16"/>
        <w:szCs w:val="16"/>
      </w:rPr>
      <w:fldChar w:fldCharType="begin"/>
    </w:r>
    <w:r>
      <w:rPr>
        <w:rFonts w:ascii="Times New Roman" w:hAnsi="Times New Roman"/>
        <w:color w:val="000000"/>
        <w:sz w:val="16"/>
        <w:szCs w:val="16"/>
      </w:rPr>
      <w:instrText>PAGE</w:instrText>
    </w:r>
    <w:r>
      <w:rPr>
        <w:rFonts w:ascii="Times New Roman" w:hAnsi="Times New Roman"/>
        <w:color w:val="000000"/>
        <w:sz w:val="16"/>
        <w:szCs w:val="16"/>
      </w:rPr>
      <w:fldChar w:fldCharType="separate"/>
    </w:r>
    <w:r>
      <w:rPr>
        <w:rFonts w:ascii="Times New Roman" w:hAnsi="Times New Roman"/>
        <w:noProof/>
        <w:color w:val="000000"/>
        <w:sz w:val="16"/>
        <w:szCs w:val="16"/>
      </w:rPr>
      <w:t>1</w:t>
    </w:r>
    <w:r>
      <w:rPr>
        <w:rFonts w:ascii="Times New Roman" w:hAnsi="Times New Roman"/>
        <w:color w:val="000000"/>
        <w:sz w:val="16"/>
        <w:szCs w:val="16"/>
      </w:rPr>
      <w:fldChar w:fldCharType="end"/>
    </w:r>
  </w:p>
  <w:p w14:paraId="47803F59" w14:textId="77777777" w:rsidR="005808B8" w:rsidRDefault="005808B8">
    <w:pPr>
      <w:pBdr>
        <w:top w:val="nil"/>
        <w:left w:val="nil"/>
        <w:bottom w:val="nil"/>
        <w:right w:val="nil"/>
        <w:between w:val="nil"/>
      </w:pBdr>
      <w:tabs>
        <w:tab w:val="center" w:pos="4513"/>
        <w:tab w:val="right" w:pos="9026"/>
      </w:tabs>
      <w:rPr>
        <w:rFonts w:eastAsia="Arial" w:cs="Arial"/>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D8D603" w14:textId="77777777" w:rsidR="008D6705" w:rsidRDefault="008D6705">
      <w:r>
        <w:separator/>
      </w:r>
    </w:p>
  </w:footnote>
  <w:footnote w:type="continuationSeparator" w:id="0">
    <w:p w14:paraId="629187A2" w14:textId="77777777" w:rsidR="008D6705" w:rsidRDefault="008D670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DBDC4E" w14:textId="25F5B9DE" w:rsidR="00645027" w:rsidRDefault="00826D77">
    <w:pPr>
      <w:pStyle w:val="Header"/>
    </w:pPr>
    <w:r>
      <w:rPr>
        <w:noProof/>
      </w:rPr>
      <mc:AlternateContent>
        <mc:Choice Requires="wps">
          <w:drawing>
            <wp:anchor distT="0" distB="0" distL="114300" distR="114300" simplePos="0" relativeHeight="251661312" behindDoc="1" locked="0" layoutInCell="0" allowOverlap="1" wp14:anchorId="5DD3EB46">
              <wp:simplePos x="0" y="0"/>
              <wp:positionH relativeFrom="margin">
                <wp:align>center</wp:align>
              </wp:positionH>
              <wp:positionV relativeFrom="margin">
                <wp:align>center</wp:align>
              </wp:positionV>
              <wp:extent cx="5772150" cy="2308860"/>
              <wp:effectExtent l="0" t="0" r="0" b="0"/>
              <wp:wrapNone/>
              <wp:docPr id="4" name="WordAr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5772150" cy="230886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A50EE77" w14:textId="77777777" w:rsidR="00826D77" w:rsidRDefault="00826D77" w:rsidP="00826D77">
                          <w:pPr>
                            <w:jc w:val="center"/>
                            <w:rPr>
                              <w:sz w:val="24"/>
                              <w:szCs w:val="24"/>
                            </w:rPr>
                          </w:pPr>
                          <w:r>
                            <w:rPr>
                              <w:rFonts w:cs="Arial"/>
                              <w:color w:val="C0C0C0"/>
                              <w:sz w:val="16"/>
                              <w:szCs w:val="16"/>
                              <w:lang w:val="en-GB"/>
                              <w14:textFill>
                                <w14:solidFill>
                                  <w14:srgbClr w14:val="C0C0C0">
                                    <w14:alpha w14:val="50000"/>
                                  </w14:srgbClr>
                                </w14:solidFill>
                              </w14:textFill>
                            </w:rPr>
                            <w:t>DRAFT</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type w14:anchorId="5DD3EB46" id="_x0000_t202" coordsize="21600,21600" o:spt="202" path="m,l,21600r21600,l21600,xe">
              <v:stroke joinstyle="miter"/>
              <v:path gradientshapeok="t" o:connecttype="rect"/>
            </v:shapetype>
            <v:shape id="WordArt 2" o:spid="_x0000_s1028" type="#_x0000_t202" style="position:absolute;margin-left:0;margin-top:0;width:454.5pt;height:181.8pt;rotation:-45;z-index:-25165516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" o:allowincell="f" filled="f" stroked="f">
              <v:stroke joinstyle="round"/>
              <v:path arrowok="t"/>
              <v:textbox>
                <w:txbxContent>
                  <w:p w14:paraId="7A50EE77" w14:textId="77777777" w:rsidR="00826D77" w:rsidRDefault="00826D77" w:rsidP="00826D77">
                    <w:pPr>
                      <w:jc w:val="center"/>
                      <w:rPr>
                        <w:sz w:val="24"/>
                        <w:szCs w:val="24"/>
                      </w:rPr>
                    </w:pPr>
                    <w:r>
                      <w:rPr>
                        <w:rFonts w:cs="Arial"/>
                        <w:color w:val="C0C0C0"/>
                        <w:sz w:val="16"/>
                        <w:szCs w:val="16"/>
                        <w:lang w:val="en-GB"/>
                        <w14:textFill>
                          <w14:solidFill>
                            <w14:srgbClr w14:val="C0C0C0">
                              <w14:alpha w14:val="50000"/>
                            </w14:srgbClr>
                          </w14:solidFill>
                        </w14:textFill>
                      </w:rPr>
                      <w:t>DRAFT</w:t>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B95E26"/>
    <w:multiLevelType w:val="multilevel"/>
    <w:tmpl w:val="65DACC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EC542FB"/>
    <w:multiLevelType w:val="multilevel"/>
    <w:tmpl w:val="9632696C"/>
    <w:lvl w:ilvl="0">
      <w:start w:val="1"/>
      <w:numFmt w:val="decimal"/>
      <w:lvlText w:val="%1."/>
      <w:lvlJc w:val="left"/>
      <w:pPr>
        <w:ind w:left="360" w:hanging="360"/>
      </w:pPr>
    </w:lvl>
    <w:lvl w:ilvl="1">
      <w:start w:val="1"/>
      <w:numFmt w:val="decimal"/>
      <w:lvlText w:val="%1.%2."/>
      <w:lvlJc w:val="left"/>
      <w:pPr>
        <w:ind w:left="792" w:hanging="432"/>
      </w:pPr>
      <w:rPr>
        <w:sz w:val="22"/>
        <w:szCs w:val="22"/>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0B06172"/>
    <w:multiLevelType w:val="multilevel"/>
    <w:tmpl w:val="41666D86"/>
    <w:lvl w:ilvl="0">
      <w:start w:val="1"/>
      <w:numFmt w:val="decimal"/>
      <w:lvlText w:val="%1."/>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3" w15:restartNumberingAfterBreak="0">
    <w:nsid w:val="32A05B39"/>
    <w:multiLevelType w:val="multilevel"/>
    <w:tmpl w:val="D8ACD1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59C7006"/>
    <w:multiLevelType w:val="multilevel"/>
    <w:tmpl w:val="E42031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7713704"/>
    <w:multiLevelType w:val="multilevel"/>
    <w:tmpl w:val="9EDAB7A8"/>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3855615F"/>
    <w:multiLevelType w:val="multilevel"/>
    <w:tmpl w:val="6CA0B2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44B3249"/>
    <w:multiLevelType w:val="multilevel"/>
    <w:tmpl w:val="94FABD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D200ADB"/>
    <w:multiLevelType w:val="multilevel"/>
    <w:tmpl w:val="28187A90"/>
    <w:lvl w:ilvl="0">
      <w:start w:val="1"/>
      <w:numFmt w:val="decimal"/>
      <w:lvlText w:val="%1."/>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9" w15:restartNumberingAfterBreak="0">
    <w:nsid w:val="4DF97CF6"/>
    <w:multiLevelType w:val="multilevel"/>
    <w:tmpl w:val="65B8DD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53A354FE"/>
    <w:multiLevelType w:val="multilevel"/>
    <w:tmpl w:val="D578FE40"/>
    <w:lvl w:ilvl="0">
      <w:start w:val="1"/>
      <w:numFmt w:val="bullet"/>
      <w:pStyle w:val="Heading3"/>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DAD741B"/>
    <w:multiLevelType w:val="multilevel"/>
    <w:tmpl w:val="0C880080"/>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 w15:restartNumberingAfterBreak="0">
    <w:nsid w:val="6CF07661"/>
    <w:multiLevelType w:val="multilevel"/>
    <w:tmpl w:val="9078B2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79C26B00"/>
    <w:multiLevelType w:val="hybridMultilevel"/>
    <w:tmpl w:val="594E7C96"/>
    <w:lvl w:ilvl="0" w:tplc="024EC478">
      <w:start w:val="1"/>
      <w:numFmt w:val="decimal"/>
      <w:lvlText w:val="1.7.%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3"/>
  </w:num>
  <w:num w:numId="2">
    <w:abstractNumId w:val="7"/>
  </w:num>
  <w:num w:numId="3">
    <w:abstractNumId w:val="10"/>
  </w:num>
  <w:num w:numId="4">
    <w:abstractNumId w:val="9"/>
  </w:num>
  <w:num w:numId="5">
    <w:abstractNumId w:val="0"/>
  </w:num>
  <w:num w:numId="6">
    <w:abstractNumId w:val="4"/>
  </w:num>
  <w:num w:numId="7">
    <w:abstractNumId w:val="11"/>
  </w:num>
  <w:num w:numId="8">
    <w:abstractNumId w:val="5"/>
  </w:num>
  <w:num w:numId="9">
    <w:abstractNumId w:val="2"/>
  </w:num>
  <w:num w:numId="10">
    <w:abstractNumId w:val="1"/>
  </w:num>
  <w:num w:numId="11">
    <w:abstractNumId w:val="12"/>
  </w:num>
  <w:num w:numId="12">
    <w:abstractNumId w:val="8"/>
  </w:num>
  <w:num w:numId="13">
    <w:abstractNumId w:val="6"/>
  </w:num>
  <w:num w:numId="14">
    <w:abstractNumId w:val="13"/>
  </w:num>
  <w:num w:numId="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kriti jamwal">
    <w15:presenceInfo w15:providerId="Windows Live" w15:userId="2712efb09d5252f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0281"/>
    <w:rsid w:val="000975FC"/>
    <w:rsid w:val="000A3953"/>
    <w:rsid w:val="0018460D"/>
    <w:rsid w:val="00295E20"/>
    <w:rsid w:val="003134AD"/>
    <w:rsid w:val="005808B8"/>
    <w:rsid w:val="00622296"/>
    <w:rsid w:val="00645027"/>
    <w:rsid w:val="00826D77"/>
    <w:rsid w:val="008D6705"/>
    <w:rsid w:val="009A33A6"/>
    <w:rsid w:val="00B471EB"/>
    <w:rsid w:val="00E10281"/>
    <w:rsid w:val="00F43FB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D81E34"/>
  <w15:docId w15:val="{D5DD7630-C041-4424-B843-DFB89741AD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52F7"/>
    <w:rPr>
      <w:rFonts w:eastAsia="Times New Roman" w:cs="Times New Roman"/>
      <w:iCs/>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semiHidden/>
    <w:unhideWhenUsed/>
    <w:qFormat/>
    <w:rsid w:val="00D03ECA"/>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rsid w:val="00D03ECA"/>
    <w:pPr>
      <w:keepNext/>
      <w:keepLines/>
      <w:numPr>
        <w:numId w:val="3"/>
      </w:numPr>
      <w:spacing w:before="200"/>
      <w:ind w:hanging="720"/>
      <w:outlineLvl w:val="2"/>
    </w:pPr>
    <w:rPr>
      <w:rFonts w:eastAsiaTheme="majorEastAsia" w:cs="Arial"/>
      <w:b/>
      <w:bCs/>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D03ECA"/>
    <w:pPr>
      <w:jc w:val="center"/>
    </w:pPr>
    <w:rPr>
      <w:rFonts w:ascii="Tahoma" w:hAnsi="Tahoma"/>
      <w:iCs w:val="0"/>
      <w:sz w:val="28"/>
    </w:rPr>
  </w:style>
  <w:style w:type="paragraph" w:styleId="NoSpacing">
    <w:name w:val="No Spacing"/>
    <w:link w:val="NoSpacingChar"/>
    <w:uiPriority w:val="1"/>
    <w:qFormat/>
    <w:rsid w:val="00D252F7"/>
    <w:rPr>
      <w:rFonts w:eastAsiaTheme="minorEastAsia"/>
    </w:rPr>
  </w:style>
  <w:style w:type="character" w:customStyle="1" w:styleId="NoSpacingChar">
    <w:name w:val="No Spacing Char"/>
    <w:basedOn w:val="DefaultParagraphFont"/>
    <w:link w:val="NoSpacing"/>
    <w:uiPriority w:val="1"/>
    <w:rsid w:val="00D252F7"/>
    <w:rPr>
      <w:rFonts w:eastAsiaTheme="minorEastAsia"/>
      <w:lang w:val="en-US"/>
    </w:rPr>
  </w:style>
  <w:style w:type="paragraph" w:styleId="BodyText3">
    <w:name w:val="Body Text 3"/>
    <w:basedOn w:val="Normal"/>
    <w:link w:val="BodyText3Char"/>
    <w:rsid w:val="00BD57B3"/>
    <w:pPr>
      <w:numPr>
        <w:ilvl w:val="12"/>
      </w:numPr>
      <w:spacing w:before="40" w:after="40" w:line="360" w:lineRule="auto"/>
    </w:pPr>
    <w:rPr>
      <w:iCs w:val="0"/>
      <w:color w:val="000000"/>
      <w:spacing w:val="20"/>
      <w:kern w:val="20"/>
    </w:rPr>
  </w:style>
  <w:style w:type="character" w:customStyle="1" w:styleId="BodyText3Char">
    <w:name w:val="Body Text 3 Char"/>
    <w:basedOn w:val="DefaultParagraphFont"/>
    <w:link w:val="BodyText3"/>
    <w:rsid w:val="00BD57B3"/>
    <w:rPr>
      <w:rFonts w:ascii="Arial" w:eastAsia="Times New Roman" w:hAnsi="Arial" w:cs="Times New Roman"/>
      <w:color w:val="000000"/>
      <w:spacing w:val="20"/>
      <w:kern w:val="20"/>
      <w:sz w:val="20"/>
      <w:szCs w:val="20"/>
      <w:lang w:val="en-US"/>
    </w:rPr>
  </w:style>
  <w:style w:type="paragraph" w:styleId="ListParagraph">
    <w:name w:val="List Paragraph"/>
    <w:basedOn w:val="Normal"/>
    <w:uiPriority w:val="34"/>
    <w:qFormat/>
    <w:rsid w:val="0049653B"/>
    <w:pPr>
      <w:ind w:left="720"/>
      <w:contextualSpacing/>
    </w:pPr>
  </w:style>
  <w:style w:type="paragraph" w:styleId="BalloonText">
    <w:name w:val="Balloon Text"/>
    <w:basedOn w:val="Normal"/>
    <w:link w:val="BalloonTextChar"/>
    <w:uiPriority w:val="99"/>
    <w:semiHidden/>
    <w:unhideWhenUsed/>
    <w:rsid w:val="002F70A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70A2"/>
    <w:rPr>
      <w:rFonts w:ascii="Segoe UI" w:eastAsia="Times New Roman" w:hAnsi="Segoe UI" w:cs="Segoe UI"/>
      <w:iCs/>
      <w:sz w:val="18"/>
      <w:szCs w:val="18"/>
      <w:lang w:val="en-US"/>
    </w:rPr>
  </w:style>
  <w:style w:type="table" w:styleId="TableGrid">
    <w:name w:val="Table Grid"/>
    <w:basedOn w:val="TableNormal"/>
    <w:uiPriority w:val="39"/>
    <w:rsid w:val="00EE42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D03ECA"/>
    <w:rPr>
      <w:rFonts w:asciiTheme="majorHAnsi" w:eastAsiaTheme="majorEastAsia" w:hAnsiTheme="majorHAnsi" w:cstheme="majorBidi"/>
      <w:b/>
      <w:bCs/>
      <w:iCs/>
      <w:color w:val="4472C4" w:themeColor="accent1"/>
      <w:sz w:val="26"/>
      <w:szCs w:val="26"/>
      <w:lang w:val="en-US"/>
    </w:rPr>
  </w:style>
  <w:style w:type="character" w:customStyle="1" w:styleId="Heading3Char">
    <w:name w:val="Heading 3 Char"/>
    <w:basedOn w:val="DefaultParagraphFont"/>
    <w:link w:val="Heading3"/>
    <w:uiPriority w:val="9"/>
    <w:rsid w:val="00D03ECA"/>
    <w:rPr>
      <w:rFonts w:ascii="Arial" w:eastAsiaTheme="majorEastAsia" w:hAnsi="Arial" w:cs="Arial"/>
      <w:b/>
      <w:bCs/>
      <w:iCs/>
      <w:sz w:val="20"/>
      <w:szCs w:val="20"/>
      <w:lang w:val="en-US"/>
    </w:rPr>
  </w:style>
  <w:style w:type="paragraph" w:styleId="BodyText">
    <w:name w:val="Body Text"/>
    <w:basedOn w:val="Normal"/>
    <w:link w:val="BodyTextChar"/>
    <w:uiPriority w:val="99"/>
    <w:semiHidden/>
    <w:unhideWhenUsed/>
    <w:rsid w:val="00D03ECA"/>
    <w:pPr>
      <w:spacing w:after="120"/>
    </w:pPr>
  </w:style>
  <w:style w:type="character" w:customStyle="1" w:styleId="BodyTextChar">
    <w:name w:val="Body Text Char"/>
    <w:basedOn w:val="DefaultParagraphFont"/>
    <w:link w:val="BodyText"/>
    <w:uiPriority w:val="99"/>
    <w:semiHidden/>
    <w:rsid w:val="00D03ECA"/>
    <w:rPr>
      <w:rFonts w:ascii="Arial" w:eastAsia="Times New Roman" w:hAnsi="Arial" w:cs="Times New Roman"/>
      <w:iCs/>
      <w:sz w:val="20"/>
      <w:szCs w:val="20"/>
      <w:lang w:val="en-US"/>
    </w:rPr>
  </w:style>
  <w:style w:type="character" w:customStyle="1" w:styleId="TitleChar">
    <w:name w:val="Title Char"/>
    <w:basedOn w:val="DefaultParagraphFont"/>
    <w:link w:val="Title"/>
    <w:rsid w:val="00D03ECA"/>
    <w:rPr>
      <w:rFonts w:ascii="Tahoma" w:eastAsia="Times New Roman" w:hAnsi="Tahoma" w:cs="Times New Roman"/>
      <w:sz w:val="28"/>
      <w:szCs w:val="20"/>
      <w:lang w:val="en-US"/>
    </w:rPr>
  </w:style>
  <w:style w:type="paragraph" w:styleId="Header">
    <w:name w:val="header"/>
    <w:basedOn w:val="Normal"/>
    <w:link w:val="HeaderChar"/>
    <w:uiPriority w:val="99"/>
    <w:unhideWhenUsed/>
    <w:rsid w:val="00772630"/>
    <w:pPr>
      <w:tabs>
        <w:tab w:val="center" w:pos="4513"/>
        <w:tab w:val="right" w:pos="9026"/>
      </w:tabs>
    </w:pPr>
  </w:style>
  <w:style w:type="character" w:customStyle="1" w:styleId="HeaderChar">
    <w:name w:val="Header Char"/>
    <w:basedOn w:val="DefaultParagraphFont"/>
    <w:link w:val="Header"/>
    <w:uiPriority w:val="99"/>
    <w:rsid w:val="00772630"/>
    <w:rPr>
      <w:rFonts w:ascii="Arial" w:eastAsia="Times New Roman" w:hAnsi="Arial" w:cs="Times New Roman"/>
      <w:iCs/>
      <w:sz w:val="20"/>
      <w:szCs w:val="20"/>
      <w:lang w:val="en-US"/>
    </w:rPr>
  </w:style>
  <w:style w:type="paragraph" w:styleId="Footer">
    <w:name w:val="footer"/>
    <w:basedOn w:val="Normal"/>
    <w:link w:val="FooterChar"/>
    <w:uiPriority w:val="99"/>
    <w:unhideWhenUsed/>
    <w:rsid w:val="00772630"/>
    <w:pPr>
      <w:tabs>
        <w:tab w:val="center" w:pos="4513"/>
        <w:tab w:val="right" w:pos="9026"/>
      </w:tabs>
    </w:pPr>
  </w:style>
  <w:style w:type="character" w:customStyle="1" w:styleId="FooterChar">
    <w:name w:val="Footer Char"/>
    <w:basedOn w:val="DefaultParagraphFont"/>
    <w:link w:val="Footer"/>
    <w:uiPriority w:val="99"/>
    <w:rsid w:val="00772630"/>
    <w:rPr>
      <w:rFonts w:ascii="Arial" w:eastAsia="Times New Roman" w:hAnsi="Arial" w:cs="Times New Roman"/>
      <w:iCs/>
      <w:sz w:val="20"/>
      <w:szCs w:val="20"/>
      <w:lang w:val="en-US"/>
    </w:rPr>
  </w:style>
  <w:style w:type="paragraph" w:styleId="Revision">
    <w:name w:val="Revision"/>
    <w:hidden/>
    <w:uiPriority w:val="99"/>
    <w:semiHidden/>
    <w:rsid w:val="009D3D90"/>
    <w:rPr>
      <w:rFonts w:eastAsia="Times New Roman" w:cs="Times New Roman"/>
      <w:iCs/>
    </w:rPr>
  </w:style>
  <w:style w:type="paragraph" w:customStyle="1" w:styleId="Default">
    <w:name w:val="Default"/>
    <w:rsid w:val="007E536F"/>
    <w:pPr>
      <w:autoSpaceDE w:val="0"/>
      <w:autoSpaceDN w:val="0"/>
      <w:adjustRightInd w:val="0"/>
    </w:pPr>
    <w:rPr>
      <w:rFonts w:ascii="Palatino Linotype" w:hAnsi="Palatino Linotype" w:cs="Palatino Linotype"/>
      <w:color w:val="000000"/>
      <w:sz w:val="24"/>
      <w:szCs w:val="24"/>
    </w:rPr>
  </w:style>
  <w:style w:type="character" w:styleId="Hyperlink">
    <w:name w:val="Hyperlink"/>
    <w:basedOn w:val="DefaultParagraphFont"/>
    <w:uiPriority w:val="99"/>
    <w:semiHidden/>
    <w:unhideWhenUsed/>
    <w:rsid w:val="003C3681"/>
    <w:rPr>
      <w:color w:val="0563C1"/>
      <w:u w:val="single"/>
    </w:rPr>
  </w:style>
  <w:style w:type="character" w:styleId="FollowedHyperlink">
    <w:name w:val="FollowedHyperlink"/>
    <w:basedOn w:val="DefaultParagraphFont"/>
    <w:uiPriority w:val="99"/>
    <w:semiHidden/>
    <w:unhideWhenUsed/>
    <w:rsid w:val="003C3681"/>
    <w:rPr>
      <w:color w:val="954F72"/>
      <w:u w:val="single"/>
    </w:rPr>
  </w:style>
  <w:style w:type="paragraph" w:customStyle="1" w:styleId="msonormal0">
    <w:name w:val="msonormal"/>
    <w:basedOn w:val="Normal"/>
    <w:rsid w:val="003C3681"/>
    <w:pPr>
      <w:spacing w:before="100" w:beforeAutospacing="1" w:after="100" w:afterAutospacing="1"/>
    </w:pPr>
    <w:rPr>
      <w:rFonts w:ascii="Times New Roman" w:hAnsi="Times New Roman"/>
      <w:iCs w:val="0"/>
      <w:sz w:val="24"/>
      <w:szCs w:val="24"/>
      <w:lang w:val="en-IN"/>
    </w:rPr>
  </w:style>
  <w:style w:type="paragraph" w:customStyle="1" w:styleId="xl66">
    <w:name w:val="xl66"/>
    <w:basedOn w:val="Normal"/>
    <w:rsid w:val="003C3681"/>
    <w:pPr>
      <w:shd w:val="clear" w:color="FFC000" w:fill="FFC000"/>
      <w:spacing w:before="100" w:beforeAutospacing="1" w:after="100" w:afterAutospacing="1"/>
      <w:jc w:val="center"/>
      <w:textAlignment w:val="top"/>
    </w:pPr>
    <w:rPr>
      <w:rFonts w:ascii="Times New Roman" w:hAnsi="Times New Roman"/>
      <w:b/>
      <w:bCs/>
      <w:iCs w:val="0"/>
      <w:sz w:val="24"/>
      <w:szCs w:val="24"/>
      <w:lang w:val="en-IN"/>
    </w:rPr>
  </w:style>
  <w:style w:type="paragraph" w:customStyle="1" w:styleId="xl67">
    <w:name w:val="xl67"/>
    <w:basedOn w:val="Normal"/>
    <w:rsid w:val="003C3681"/>
    <w:pPr>
      <w:spacing w:before="100" w:beforeAutospacing="1" w:after="100" w:afterAutospacing="1"/>
      <w:textAlignment w:val="top"/>
    </w:pPr>
    <w:rPr>
      <w:rFonts w:ascii="Times New Roman" w:hAnsi="Times New Roman"/>
      <w:iCs w:val="0"/>
      <w:sz w:val="24"/>
      <w:szCs w:val="24"/>
      <w:lang w:val="en-IN"/>
    </w:rPr>
  </w:style>
  <w:style w:type="paragraph" w:customStyle="1" w:styleId="xl68">
    <w:name w:val="xl68"/>
    <w:basedOn w:val="Normal"/>
    <w:rsid w:val="003C3681"/>
    <w:pPr>
      <w:spacing w:before="100" w:beforeAutospacing="1" w:after="100" w:afterAutospacing="1"/>
      <w:textAlignment w:val="top"/>
    </w:pPr>
    <w:rPr>
      <w:rFonts w:ascii="Times New Roman" w:hAnsi="Times New Roman"/>
      <w:iCs w:val="0"/>
      <w:sz w:val="24"/>
      <w:szCs w:val="24"/>
      <w:lang w:val="en-IN"/>
    </w:rPr>
  </w:style>
  <w:style w:type="paragraph" w:customStyle="1" w:styleId="xl69">
    <w:name w:val="xl69"/>
    <w:basedOn w:val="Normal"/>
    <w:rsid w:val="003C3681"/>
    <w:pPr>
      <w:spacing w:before="100" w:beforeAutospacing="1" w:after="100" w:afterAutospacing="1"/>
      <w:textAlignment w:val="top"/>
    </w:pPr>
    <w:rPr>
      <w:rFonts w:ascii="Times New Roman" w:hAnsi="Times New Roman"/>
      <w:iCs w:val="0"/>
      <w:sz w:val="24"/>
      <w:szCs w:val="24"/>
      <w:lang w:val="en-IN"/>
    </w:rPr>
  </w:style>
  <w:style w:type="paragraph" w:customStyle="1" w:styleId="xl70">
    <w:name w:val="xl70"/>
    <w:basedOn w:val="Normal"/>
    <w:rsid w:val="003C3681"/>
    <w:pPr>
      <w:spacing w:before="100" w:beforeAutospacing="1" w:after="100" w:afterAutospacing="1"/>
      <w:textAlignment w:val="top"/>
    </w:pPr>
    <w:rPr>
      <w:rFonts w:ascii="Times New Roman" w:hAnsi="Times New Roman"/>
      <w:iCs w:val="0"/>
      <w:sz w:val="24"/>
      <w:szCs w:val="24"/>
      <w:lang w:val="en-IN"/>
    </w:rPr>
  </w:style>
  <w:style w:type="paragraph" w:customStyle="1" w:styleId="xl71">
    <w:name w:val="xl71"/>
    <w:basedOn w:val="Normal"/>
    <w:rsid w:val="003C3681"/>
    <w:pPr>
      <w:spacing w:before="100" w:beforeAutospacing="1" w:after="100" w:afterAutospacing="1"/>
      <w:textAlignment w:val="top"/>
    </w:pPr>
    <w:rPr>
      <w:rFonts w:ascii="Times New Roman" w:hAnsi="Times New Roman"/>
      <w:iCs w:val="0"/>
      <w:sz w:val="24"/>
      <w:szCs w:val="24"/>
      <w:lang w:val="en-IN"/>
    </w:rPr>
  </w:style>
  <w:style w:type="paragraph" w:customStyle="1" w:styleId="xl72">
    <w:name w:val="xl72"/>
    <w:basedOn w:val="Normal"/>
    <w:rsid w:val="003C3681"/>
    <w:pPr>
      <w:spacing w:before="100" w:beforeAutospacing="1" w:after="100" w:afterAutospacing="1"/>
      <w:textAlignment w:val="top"/>
    </w:pPr>
    <w:rPr>
      <w:rFonts w:ascii="Times New Roman" w:hAnsi="Times New Roman"/>
      <w:iCs w:val="0"/>
      <w:sz w:val="24"/>
      <w:szCs w:val="24"/>
      <w:lang w:val="en-IN"/>
    </w:rPr>
  </w:style>
  <w:style w:type="paragraph" w:customStyle="1" w:styleId="xl73">
    <w:name w:val="xl73"/>
    <w:basedOn w:val="Normal"/>
    <w:rsid w:val="003C3681"/>
    <w:pPr>
      <w:spacing w:before="100" w:beforeAutospacing="1" w:after="100" w:afterAutospacing="1"/>
      <w:textAlignment w:val="top"/>
    </w:pPr>
    <w:rPr>
      <w:rFonts w:ascii="Times New Roman" w:hAnsi="Times New Roman"/>
      <w:iCs w:val="0"/>
      <w:sz w:val="24"/>
      <w:szCs w:val="24"/>
      <w:lang w:val="en-IN"/>
    </w:rPr>
  </w:style>
  <w:style w:type="paragraph" w:customStyle="1" w:styleId="xl74">
    <w:name w:val="xl74"/>
    <w:basedOn w:val="Normal"/>
    <w:rsid w:val="003C3681"/>
    <w:pPr>
      <w:spacing w:before="100" w:beforeAutospacing="1" w:after="100" w:afterAutospacing="1"/>
      <w:jc w:val="center"/>
      <w:textAlignment w:val="top"/>
    </w:pPr>
    <w:rPr>
      <w:rFonts w:ascii="Times New Roman" w:hAnsi="Times New Roman"/>
      <w:iCs w:val="0"/>
      <w:color w:val="000000"/>
      <w:sz w:val="24"/>
      <w:szCs w:val="24"/>
      <w:lang w:val="en-IN"/>
    </w:rPr>
  </w:style>
  <w:style w:type="paragraph" w:customStyle="1" w:styleId="xl75">
    <w:name w:val="xl75"/>
    <w:basedOn w:val="Normal"/>
    <w:rsid w:val="003C3681"/>
    <w:pPr>
      <w:spacing w:before="100" w:beforeAutospacing="1" w:after="100" w:afterAutospacing="1"/>
      <w:jc w:val="center"/>
      <w:textAlignment w:val="top"/>
    </w:pPr>
    <w:rPr>
      <w:rFonts w:ascii="Times New Roman" w:hAnsi="Times New Roman"/>
      <w:b/>
      <w:bCs/>
      <w:iCs w:val="0"/>
      <w:sz w:val="24"/>
      <w:szCs w:val="24"/>
      <w:lang w:val="en-IN"/>
    </w:rPr>
  </w:style>
  <w:style w:type="paragraph" w:customStyle="1" w:styleId="xl76">
    <w:name w:val="xl76"/>
    <w:basedOn w:val="Normal"/>
    <w:rsid w:val="003C3681"/>
    <w:pPr>
      <w:spacing w:before="100" w:beforeAutospacing="1" w:after="100" w:afterAutospacing="1"/>
      <w:jc w:val="center"/>
      <w:textAlignment w:val="top"/>
    </w:pPr>
    <w:rPr>
      <w:rFonts w:ascii="Times New Roman" w:hAnsi="Times New Roman"/>
      <w:iCs w:val="0"/>
      <w:sz w:val="24"/>
      <w:szCs w:val="24"/>
      <w:lang w:val="en-IN"/>
    </w:rPr>
  </w:style>
  <w:style w:type="paragraph" w:customStyle="1" w:styleId="xl77">
    <w:name w:val="xl77"/>
    <w:basedOn w:val="Normal"/>
    <w:rsid w:val="003C3681"/>
    <w:pPr>
      <w:spacing w:before="100" w:beforeAutospacing="1" w:after="100" w:afterAutospacing="1"/>
      <w:jc w:val="center"/>
      <w:textAlignment w:val="top"/>
    </w:pPr>
    <w:rPr>
      <w:rFonts w:ascii="Times New Roman" w:hAnsi="Times New Roman"/>
      <w:iCs w:val="0"/>
      <w:sz w:val="24"/>
      <w:szCs w:val="24"/>
      <w:lang w:val="en-IN"/>
    </w:rPr>
  </w:style>
  <w:style w:type="paragraph" w:customStyle="1" w:styleId="xl78">
    <w:name w:val="xl78"/>
    <w:basedOn w:val="Normal"/>
    <w:rsid w:val="003C3681"/>
    <w:pPr>
      <w:spacing w:before="100" w:beforeAutospacing="1" w:after="100" w:afterAutospacing="1"/>
      <w:textAlignment w:val="top"/>
    </w:pPr>
    <w:rPr>
      <w:rFonts w:ascii="Times New Roman" w:hAnsi="Times New Roman"/>
      <w:iCs w:val="0"/>
      <w:color w:val="FF0000"/>
      <w:sz w:val="24"/>
      <w:szCs w:val="24"/>
      <w:lang w:val="en-IN"/>
    </w:rPr>
  </w:style>
  <w:style w:type="paragraph" w:customStyle="1" w:styleId="xl79">
    <w:name w:val="xl79"/>
    <w:basedOn w:val="Normal"/>
    <w:rsid w:val="003C3681"/>
    <w:pPr>
      <w:spacing w:before="100" w:beforeAutospacing="1" w:after="100" w:afterAutospacing="1"/>
      <w:jc w:val="center"/>
      <w:textAlignment w:val="top"/>
    </w:pPr>
    <w:rPr>
      <w:rFonts w:ascii="Times New Roman" w:hAnsi="Times New Roman"/>
      <w:b/>
      <w:bCs/>
      <w:iCs w:val="0"/>
      <w:sz w:val="24"/>
      <w:szCs w:val="24"/>
      <w:lang w:val="en-IN"/>
    </w:rPr>
  </w:style>
  <w:style w:type="paragraph" w:customStyle="1" w:styleId="xl80">
    <w:name w:val="xl80"/>
    <w:basedOn w:val="Normal"/>
    <w:rsid w:val="003C3681"/>
    <w:pPr>
      <w:spacing w:before="100" w:beforeAutospacing="1" w:after="100" w:afterAutospacing="1"/>
      <w:textAlignment w:val="top"/>
    </w:pPr>
    <w:rPr>
      <w:rFonts w:ascii="Times New Roman" w:hAnsi="Times New Roman"/>
      <w:iCs w:val="0"/>
      <w:color w:val="FF0000"/>
      <w:sz w:val="24"/>
      <w:szCs w:val="24"/>
      <w:lang w:val="en-IN"/>
    </w:rPr>
  </w:style>
  <w:style w:type="paragraph" w:customStyle="1" w:styleId="xl81">
    <w:name w:val="xl81"/>
    <w:basedOn w:val="Normal"/>
    <w:rsid w:val="003C3681"/>
    <w:pPr>
      <w:shd w:val="clear" w:color="000000" w:fill="D6DCE4"/>
      <w:spacing w:before="100" w:beforeAutospacing="1" w:after="100" w:afterAutospacing="1"/>
      <w:jc w:val="center"/>
      <w:textAlignment w:val="top"/>
    </w:pPr>
    <w:rPr>
      <w:rFonts w:ascii="Times New Roman" w:hAnsi="Times New Roman"/>
      <w:b/>
      <w:bCs/>
      <w:iCs w:val="0"/>
      <w:sz w:val="24"/>
      <w:szCs w:val="24"/>
      <w:lang w:val="en-IN"/>
    </w:rPr>
  </w:style>
  <w:style w:type="paragraph" w:customStyle="1" w:styleId="xl82">
    <w:name w:val="xl82"/>
    <w:basedOn w:val="Normal"/>
    <w:rsid w:val="003C3681"/>
    <w:pPr>
      <w:shd w:val="clear" w:color="000000" w:fill="8EA9DB"/>
      <w:spacing w:before="100" w:beforeAutospacing="1" w:after="100" w:afterAutospacing="1"/>
      <w:jc w:val="center"/>
      <w:textAlignment w:val="top"/>
    </w:pPr>
    <w:rPr>
      <w:rFonts w:ascii="Times New Roman" w:hAnsi="Times New Roman"/>
      <w:b/>
      <w:bCs/>
      <w:iCs w:val="0"/>
      <w:sz w:val="24"/>
      <w:szCs w:val="24"/>
      <w:lang w:val="en-IN"/>
    </w:rPr>
  </w:style>
  <w:style w:type="paragraph" w:customStyle="1" w:styleId="xl83">
    <w:name w:val="xl83"/>
    <w:basedOn w:val="Normal"/>
    <w:rsid w:val="003C3681"/>
    <w:pPr>
      <w:shd w:val="clear" w:color="000000" w:fill="D6DCE4"/>
      <w:spacing w:before="100" w:beforeAutospacing="1" w:after="100" w:afterAutospacing="1"/>
      <w:jc w:val="center"/>
      <w:textAlignment w:val="top"/>
    </w:pPr>
    <w:rPr>
      <w:rFonts w:ascii="Times New Roman" w:hAnsi="Times New Roman"/>
      <w:b/>
      <w:bCs/>
      <w:iCs w:val="0"/>
      <w:sz w:val="24"/>
      <w:szCs w:val="24"/>
      <w:lang w:val="en-IN"/>
    </w:rPr>
  </w:style>
  <w:style w:type="paragraph" w:customStyle="1" w:styleId="xl84">
    <w:name w:val="xl84"/>
    <w:basedOn w:val="Normal"/>
    <w:rsid w:val="003C3681"/>
    <w:pPr>
      <w:shd w:val="clear" w:color="000000" w:fill="D6DCE4"/>
      <w:spacing w:before="100" w:beforeAutospacing="1" w:after="100" w:afterAutospacing="1"/>
      <w:jc w:val="center"/>
      <w:textAlignment w:val="top"/>
    </w:pPr>
    <w:rPr>
      <w:rFonts w:ascii="Times New Roman" w:hAnsi="Times New Roman"/>
      <w:b/>
      <w:bCs/>
      <w:iCs w:val="0"/>
      <w:sz w:val="24"/>
      <w:szCs w:val="24"/>
      <w:lang w:val="en-IN"/>
    </w:rPr>
  </w:style>
  <w:style w:type="paragraph" w:customStyle="1" w:styleId="xl85">
    <w:name w:val="xl85"/>
    <w:basedOn w:val="Normal"/>
    <w:rsid w:val="003C3681"/>
    <w:pPr>
      <w:spacing w:before="100" w:beforeAutospacing="1" w:after="100" w:afterAutospacing="1"/>
      <w:jc w:val="center"/>
      <w:textAlignment w:val="center"/>
    </w:pPr>
    <w:rPr>
      <w:rFonts w:ascii="Times New Roman" w:hAnsi="Times New Roman"/>
      <w:b/>
      <w:bCs/>
      <w:iCs w:val="0"/>
      <w:sz w:val="24"/>
      <w:szCs w:val="24"/>
      <w:lang w:val="en-I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character" w:styleId="IntenseEmphasis">
    <w:name w:val="Intense Emphasis"/>
    <w:basedOn w:val="DefaultParagraphFont"/>
    <w:uiPriority w:val="21"/>
    <w:qFormat/>
    <w:rsid w:val="00295E20"/>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1362900">
      <w:bodyDiv w:val="1"/>
      <w:marLeft w:val="0"/>
      <w:marRight w:val="0"/>
      <w:marTop w:val="0"/>
      <w:marBottom w:val="0"/>
      <w:divBdr>
        <w:top w:val="none" w:sz="0" w:space="0" w:color="auto"/>
        <w:left w:val="none" w:sz="0" w:space="0" w:color="auto"/>
        <w:bottom w:val="none" w:sz="0" w:space="0" w:color="auto"/>
        <w:right w:val="none" w:sz="0" w:space="0" w:color="auto"/>
      </w:divBdr>
    </w:div>
    <w:div w:id="18397293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microsoft.com/office/2011/relationships/people" Target="people.xml"/><Relationship Id="rId10" Type="http://schemas.microsoft.com/office/2007/relationships/hdphoto" Target="media/hdphoto1.wd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St0sGeo0U8s0KV6CcGTzMStDcww==">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40</Pages>
  <Words>6245</Words>
  <Characters>35601</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CHESTA SHARMA, Krishan Bhardwaj</dc:creator>
  <cp:lastModifiedBy>akriti jamwal</cp:lastModifiedBy>
  <cp:revision>3</cp:revision>
  <cp:lastPrinted>2020-05-31T15:09:00Z</cp:lastPrinted>
  <dcterms:created xsi:type="dcterms:W3CDTF">2020-05-31T15:09:00Z</dcterms:created>
  <dcterms:modified xsi:type="dcterms:W3CDTF">2020-05-31T15:09:00Z</dcterms:modified>
</cp:coreProperties>
</file>